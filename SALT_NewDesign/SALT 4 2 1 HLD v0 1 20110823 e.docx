
<file path=[Content_Types].xml><?xml version="1.0" encoding="utf-8"?>
<Types xmlns="http://schemas.openxmlformats.org/package/2006/content-types">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Calibri" w:eastAsiaTheme="minorHAnsi" w:hAnsi="Calibri" w:cs="Calibri"/>
          <w:b w:val="0"/>
          <w:bCs w:val="0"/>
          <w:color w:val="auto"/>
          <w:sz w:val="22"/>
          <w:szCs w:val="22"/>
        </w:rPr>
        <w:id w:val="359832477"/>
        <w:docPartObj>
          <w:docPartGallery w:val="Table of Contents"/>
          <w:docPartUnique/>
        </w:docPartObj>
      </w:sdtPr>
      <w:sdtContent>
        <w:p w:rsidR="001220CA" w:rsidRDefault="001220CA">
          <w:pPr>
            <w:pStyle w:val="TOCHeading"/>
          </w:pPr>
          <w:r>
            <w:t>Contents</w:t>
          </w:r>
        </w:p>
        <w:p w:rsidR="003C57B1" w:rsidRDefault="005C6A08">
          <w:pPr>
            <w:pStyle w:val="TOC1"/>
            <w:tabs>
              <w:tab w:val="left" w:pos="440"/>
              <w:tab w:val="right" w:leader="dot" w:pos="9350"/>
            </w:tabs>
            <w:rPr>
              <w:rFonts w:asciiTheme="minorHAnsi" w:eastAsiaTheme="minorEastAsia" w:hAnsiTheme="minorHAnsi" w:cstheme="minorBidi"/>
              <w:noProof/>
            </w:rPr>
          </w:pPr>
          <w:r>
            <w:fldChar w:fldCharType="begin"/>
          </w:r>
          <w:r w:rsidR="001220CA">
            <w:instrText xml:space="preserve"> TOC \o "1-3" \h \z \u </w:instrText>
          </w:r>
          <w:r>
            <w:fldChar w:fldCharType="separate"/>
          </w:r>
          <w:hyperlink w:anchor="_Toc301866536" w:history="1">
            <w:r w:rsidR="003C57B1" w:rsidRPr="00442B70">
              <w:rPr>
                <w:rStyle w:val="Hyperlink"/>
                <w:noProof/>
                <w:lang w:val="en-AU"/>
              </w:rPr>
              <w:t>1</w:t>
            </w:r>
            <w:r w:rsidR="003C57B1">
              <w:rPr>
                <w:rFonts w:asciiTheme="minorHAnsi" w:eastAsiaTheme="minorEastAsia" w:hAnsiTheme="minorHAnsi" w:cstheme="minorBidi"/>
                <w:noProof/>
              </w:rPr>
              <w:tab/>
            </w:r>
            <w:r w:rsidR="003C57B1" w:rsidRPr="00442B70">
              <w:rPr>
                <w:rStyle w:val="Hyperlink"/>
                <w:noProof/>
                <w:lang w:val="en-AU"/>
              </w:rPr>
              <w:t>Existing Report menu links go to Report pages which also have scheduling controls.</w:t>
            </w:r>
            <w:r w:rsidR="003C57B1">
              <w:rPr>
                <w:noProof/>
                <w:webHidden/>
              </w:rPr>
              <w:tab/>
            </w:r>
            <w:r>
              <w:rPr>
                <w:noProof/>
                <w:webHidden/>
              </w:rPr>
              <w:fldChar w:fldCharType="begin"/>
            </w:r>
            <w:r w:rsidR="003C57B1">
              <w:rPr>
                <w:noProof/>
                <w:webHidden/>
              </w:rPr>
              <w:instrText xml:space="preserve"> PAGEREF _Toc301866536 \h </w:instrText>
            </w:r>
            <w:r>
              <w:rPr>
                <w:noProof/>
                <w:webHidden/>
              </w:rPr>
            </w:r>
            <w:r>
              <w:rPr>
                <w:noProof/>
                <w:webHidden/>
              </w:rPr>
              <w:fldChar w:fldCharType="separate"/>
            </w:r>
            <w:r w:rsidR="003C57B1">
              <w:rPr>
                <w:noProof/>
                <w:webHidden/>
              </w:rPr>
              <w:t>2</w:t>
            </w:r>
            <w:r>
              <w:rPr>
                <w:noProof/>
                <w:webHidden/>
              </w:rPr>
              <w:fldChar w:fldCharType="end"/>
            </w:r>
          </w:hyperlink>
        </w:p>
        <w:p w:rsidR="003C57B1" w:rsidRDefault="005C6A08">
          <w:pPr>
            <w:pStyle w:val="TOC2"/>
            <w:tabs>
              <w:tab w:val="right" w:leader="dot" w:pos="9350"/>
            </w:tabs>
            <w:rPr>
              <w:rFonts w:asciiTheme="minorHAnsi" w:eastAsiaTheme="minorEastAsia" w:hAnsiTheme="minorHAnsi" w:cstheme="minorBidi"/>
              <w:noProof/>
            </w:rPr>
          </w:pPr>
          <w:hyperlink w:anchor="_Toc301866537" w:history="1">
            <w:r w:rsidR="003C57B1" w:rsidRPr="00442B70">
              <w:rPr>
                <w:rStyle w:val="Hyperlink"/>
                <w:noProof/>
              </w:rPr>
              <w:t>Requirement:</w:t>
            </w:r>
            <w:r w:rsidR="003C57B1">
              <w:rPr>
                <w:noProof/>
                <w:webHidden/>
              </w:rPr>
              <w:tab/>
            </w:r>
            <w:r>
              <w:rPr>
                <w:noProof/>
                <w:webHidden/>
              </w:rPr>
              <w:fldChar w:fldCharType="begin"/>
            </w:r>
            <w:r w:rsidR="003C57B1">
              <w:rPr>
                <w:noProof/>
                <w:webHidden/>
              </w:rPr>
              <w:instrText xml:space="preserve"> PAGEREF _Toc301866537 \h </w:instrText>
            </w:r>
            <w:r>
              <w:rPr>
                <w:noProof/>
                <w:webHidden/>
              </w:rPr>
            </w:r>
            <w:r>
              <w:rPr>
                <w:noProof/>
                <w:webHidden/>
              </w:rPr>
              <w:fldChar w:fldCharType="separate"/>
            </w:r>
            <w:r w:rsidR="003C57B1">
              <w:rPr>
                <w:noProof/>
                <w:webHidden/>
              </w:rPr>
              <w:t>2</w:t>
            </w:r>
            <w:r>
              <w:rPr>
                <w:noProof/>
                <w:webHidden/>
              </w:rPr>
              <w:fldChar w:fldCharType="end"/>
            </w:r>
          </w:hyperlink>
        </w:p>
        <w:p w:rsidR="003C57B1" w:rsidRDefault="005C6A08">
          <w:pPr>
            <w:pStyle w:val="TOC2"/>
            <w:tabs>
              <w:tab w:val="right" w:leader="dot" w:pos="9350"/>
            </w:tabs>
            <w:rPr>
              <w:rFonts w:asciiTheme="minorHAnsi" w:eastAsiaTheme="minorEastAsia" w:hAnsiTheme="minorHAnsi" w:cstheme="minorBidi"/>
              <w:noProof/>
            </w:rPr>
          </w:pPr>
          <w:hyperlink w:anchor="_Toc301866538" w:history="1">
            <w:r w:rsidR="003C57B1" w:rsidRPr="00442B70">
              <w:rPr>
                <w:rStyle w:val="Hyperlink"/>
                <w:noProof/>
                <w:lang w:val="en-AU"/>
              </w:rPr>
              <w:t>Proposal:</w:t>
            </w:r>
            <w:r w:rsidR="003C57B1">
              <w:rPr>
                <w:noProof/>
                <w:webHidden/>
              </w:rPr>
              <w:tab/>
            </w:r>
            <w:r>
              <w:rPr>
                <w:noProof/>
                <w:webHidden/>
              </w:rPr>
              <w:fldChar w:fldCharType="begin"/>
            </w:r>
            <w:r w:rsidR="003C57B1">
              <w:rPr>
                <w:noProof/>
                <w:webHidden/>
              </w:rPr>
              <w:instrText xml:space="preserve"> PAGEREF _Toc301866538 \h </w:instrText>
            </w:r>
            <w:r>
              <w:rPr>
                <w:noProof/>
                <w:webHidden/>
              </w:rPr>
            </w:r>
            <w:r>
              <w:rPr>
                <w:noProof/>
                <w:webHidden/>
              </w:rPr>
              <w:fldChar w:fldCharType="separate"/>
            </w:r>
            <w:r w:rsidR="003C57B1">
              <w:rPr>
                <w:noProof/>
                <w:webHidden/>
              </w:rPr>
              <w:t>2</w:t>
            </w:r>
            <w:r>
              <w:rPr>
                <w:noProof/>
                <w:webHidden/>
              </w:rPr>
              <w:fldChar w:fldCharType="end"/>
            </w:r>
          </w:hyperlink>
        </w:p>
        <w:p w:rsidR="003C57B1" w:rsidRDefault="005C6A08">
          <w:pPr>
            <w:pStyle w:val="TOC2"/>
            <w:tabs>
              <w:tab w:val="right" w:leader="dot" w:pos="9350"/>
            </w:tabs>
            <w:rPr>
              <w:rFonts w:asciiTheme="minorHAnsi" w:eastAsiaTheme="minorEastAsia" w:hAnsiTheme="minorHAnsi" w:cstheme="minorBidi"/>
              <w:noProof/>
            </w:rPr>
          </w:pPr>
          <w:hyperlink w:anchor="_Toc301866539" w:history="1">
            <w:r w:rsidR="003C57B1" w:rsidRPr="00442B70">
              <w:rPr>
                <w:rStyle w:val="Hyperlink"/>
                <w:noProof/>
                <w:lang w:val="en-AU"/>
              </w:rPr>
              <w:t>Proposed layouts for Periodic controls:</w:t>
            </w:r>
            <w:r w:rsidR="003C57B1">
              <w:rPr>
                <w:noProof/>
                <w:webHidden/>
              </w:rPr>
              <w:tab/>
            </w:r>
            <w:r>
              <w:rPr>
                <w:noProof/>
                <w:webHidden/>
              </w:rPr>
              <w:fldChar w:fldCharType="begin"/>
            </w:r>
            <w:r w:rsidR="003C57B1">
              <w:rPr>
                <w:noProof/>
                <w:webHidden/>
              </w:rPr>
              <w:instrText xml:space="preserve"> PAGEREF _Toc301866539 \h </w:instrText>
            </w:r>
            <w:r>
              <w:rPr>
                <w:noProof/>
                <w:webHidden/>
              </w:rPr>
            </w:r>
            <w:r>
              <w:rPr>
                <w:noProof/>
                <w:webHidden/>
              </w:rPr>
              <w:fldChar w:fldCharType="separate"/>
            </w:r>
            <w:r w:rsidR="003C57B1">
              <w:rPr>
                <w:noProof/>
                <w:webHidden/>
              </w:rPr>
              <w:t>3</w:t>
            </w:r>
            <w:r>
              <w:rPr>
                <w:noProof/>
                <w:webHidden/>
              </w:rPr>
              <w:fldChar w:fldCharType="end"/>
            </w:r>
          </w:hyperlink>
        </w:p>
        <w:p w:rsidR="003C57B1" w:rsidRDefault="005C6A08">
          <w:pPr>
            <w:pStyle w:val="TOC3"/>
            <w:tabs>
              <w:tab w:val="right" w:leader="dot" w:pos="9350"/>
            </w:tabs>
            <w:rPr>
              <w:rFonts w:asciiTheme="minorHAnsi" w:eastAsiaTheme="minorEastAsia" w:hAnsiTheme="minorHAnsi" w:cstheme="minorBidi"/>
              <w:noProof/>
            </w:rPr>
          </w:pPr>
          <w:hyperlink w:anchor="_Toc301866540" w:history="1">
            <w:r w:rsidR="003C57B1" w:rsidRPr="00442B70">
              <w:rPr>
                <w:rStyle w:val="Hyperlink"/>
                <w:noProof/>
              </w:rPr>
              <w:t>“Report schedule “End criteria”</w:t>
            </w:r>
            <w:r w:rsidR="003C57B1">
              <w:rPr>
                <w:noProof/>
                <w:webHidden/>
              </w:rPr>
              <w:tab/>
            </w:r>
            <w:r>
              <w:rPr>
                <w:noProof/>
                <w:webHidden/>
              </w:rPr>
              <w:fldChar w:fldCharType="begin"/>
            </w:r>
            <w:r w:rsidR="003C57B1">
              <w:rPr>
                <w:noProof/>
                <w:webHidden/>
              </w:rPr>
              <w:instrText xml:space="preserve"> PAGEREF _Toc301866540 \h </w:instrText>
            </w:r>
            <w:r>
              <w:rPr>
                <w:noProof/>
                <w:webHidden/>
              </w:rPr>
            </w:r>
            <w:r>
              <w:rPr>
                <w:noProof/>
                <w:webHidden/>
              </w:rPr>
              <w:fldChar w:fldCharType="separate"/>
            </w:r>
            <w:r w:rsidR="003C57B1">
              <w:rPr>
                <w:noProof/>
                <w:webHidden/>
              </w:rPr>
              <w:t>6</w:t>
            </w:r>
            <w:r>
              <w:rPr>
                <w:noProof/>
                <w:webHidden/>
              </w:rPr>
              <w:fldChar w:fldCharType="end"/>
            </w:r>
          </w:hyperlink>
        </w:p>
        <w:p w:rsidR="003C57B1" w:rsidRDefault="005C6A08">
          <w:pPr>
            <w:pStyle w:val="TOC3"/>
            <w:tabs>
              <w:tab w:val="right" w:leader="dot" w:pos="9350"/>
            </w:tabs>
            <w:rPr>
              <w:rFonts w:asciiTheme="minorHAnsi" w:eastAsiaTheme="minorEastAsia" w:hAnsiTheme="minorHAnsi" w:cstheme="minorBidi"/>
              <w:noProof/>
            </w:rPr>
          </w:pPr>
          <w:hyperlink w:anchor="_Toc301866541" w:history="1">
            <w:r w:rsidR="003C57B1" w:rsidRPr="00442B70">
              <w:rPr>
                <w:rStyle w:val="Hyperlink"/>
                <w:noProof/>
              </w:rPr>
              <w:t>“Last Sent Date”</w:t>
            </w:r>
            <w:r w:rsidR="003C57B1">
              <w:rPr>
                <w:noProof/>
                <w:webHidden/>
              </w:rPr>
              <w:tab/>
            </w:r>
            <w:r>
              <w:rPr>
                <w:noProof/>
                <w:webHidden/>
              </w:rPr>
              <w:fldChar w:fldCharType="begin"/>
            </w:r>
            <w:r w:rsidR="003C57B1">
              <w:rPr>
                <w:noProof/>
                <w:webHidden/>
              </w:rPr>
              <w:instrText xml:space="preserve"> PAGEREF _Toc301866541 \h </w:instrText>
            </w:r>
            <w:r>
              <w:rPr>
                <w:noProof/>
                <w:webHidden/>
              </w:rPr>
            </w:r>
            <w:r>
              <w:rPr>
                <w:noProof/>
                <w:webHidden/>
              </w:rPr>
              <w:fldChar w:fldCharType="separate"/>
            </w:r>
            <w:r w:rsidR="003C57B1">
              <w:rPr>
                <w:noProof/>
                <w:webHidden/>
              </w:rPr>
              <w:t>6</w:t>
            </w:r>
            <w:r>
              <w:rPr>
                <w:noProof/>
                <w:webHidden/>
              </w:rPr>
              <w:fldChar w:fldCharType="end"/>
            </w:r>
          </w:hyperlink>
        </w:p>
        <w:p w:rsidR="003C57B1" w:rsidRDefault="005C6A08">
          <w:pPr>
            <w:pStyle w:val="TOC2"/>
            <w:tabs>
              <w:tab w:val="right" w:leader="dot" w:pos="9350"/>
            </w:tabs>
            <w:rPr>
              <w:rFonts w:asciiTheme="minorHAnsi" w:eastAsiaTheme="minorEastAsia" w:hAnsiTheme="minorHAnsi" w:cstheme="minorBidi"/>
              <w:noProof/>
            </w:rPr>
          </w:pPr>
          <w:hyperlink w:anchor="_Toc301866542" w:history="1">
            <w:r w:rsidR="003C57B1" w:rsidRPr="00442B70">
              <w:rPr>
                <w:rStyle w:val="Hyperlink"/>
                <w:noProof/>
                <w:lang w:val="en-AU"/>
              </w:rPr>
              <w:t>Proposed screen layouts for the Report screens:</w:t>
            </w:r>
            <w:r w:rsidR="003C57B1">
              <w:rPr>
                <w:noProof/>
                <w:webHidden/>
              </w:rPr>
              <w:tab/>
            </w:r>
            <w:r>
              <w:rPr>
                <w:noProof/>
                <w:webHidden/>
              </w:rPr>
              <w:fldChar w:fldCharType="begin"/>
            </w:r>
            <w:r w:rsidR="003C57B1">
              <w:rPr>
                <w:noProof/>
                <w:webHidden/>
              </w:rPr>
              <w:instrText xml:space="preserve"> PAGEREF _Toc301866542 \h </w:instrText>
            </w:r>
            <w:r>
              <w:rPr>
                <w:noProof/>
                <w:webHidden/>
              </w:rPr>
            </w:r>
            <w:r>
              <w:rPr>
                <w:noProof/>
                <w:webHidden/>
              </w:rPr>
              <w:fldChar w:fldCharType="separate"/>
            </w:r>
            <w:r w:rsidR="003C57B1">
              <w:rPr>
                <w:noProof/>
                <w:webHidden/>
              </w:rPr>
              <w:t>8</w:t>
            </w:r>
            <w:r>
              <w:rPr>
                <w:noProof/>
                <w:webHidden/>
              </w:rPr>
              <w:fldChar w:fldCharType="end"/>
            </w:r>
          </w:hyperlink>
        </w:p>
        <w:p w:rsidR="003C57B1" w:rsidRDefault="005C6A08">
          <w:pPr>
            <w:pStyle w:val="TOC1"/>
            <w:tabs>
              <w:tab w:val="right" w:leader="dot" w:pos="9350"/>
            </w:tabs>
            <w:rPr>
              <w:rFonts w:asciiTheme="minorHAnsi" w:eastAsiaTheme="minorEastAsia" w:hAnsiTheme="minorHAnsi" w:cstheme="minorBidi"/>
              <w:noProof/>
            </w:rPr>
          </w:pPr>
          <w:hyperlink w:anchor="_Toc301866543" w:history="1">
            <w:r w:rsidR="003C57B1" w:rsidRPr="00442B70">
              <w:rPr>
                <w:rStyle w:val="Hyperlink"/>
                <w:noProof/>
                <w:lang w:val="en-AU"/>
              </w:rPr>
              <w:t>2    Additional fields required on Period Report screen for Org Admins</w:t>
            </w:r>
            <w:r w:rsidR="003C57B1">
              <w:rPr>
                <w:noProof/>
                <w:webHidden/>
              </w:rPr>
              <w:tab/>
            </w:r>
            <w:r>
              <w:rPr>
                <w:noProof/>
                <w:webHidden/>
              </w:rPr>
              <w:fldChar w:fldCharType="begin"/>
            </w:r>
            <w:r w:rsidR="003C57B1">
              <w:rPr>
                <w:noProof/>
                <w:webHidden/>
              </w:rPr>
              <w:instrText xml:space="preserve"> PAGEREF _Toc301866543 \h </w:instrText>
            </w:r>
            <w:r>
              <w:rPr>
                <w:noProof/>
                <w:webHidden/>
              </w:rPr>
            </w:r>
            <w:r>
              <w:rPr>
                <w:noProof/>
                <w:webHidden/>
              </w:rPr>
              <w:fldChar w:fldCharType="separate"/>
            </w:r>
            <w:r w:rsidR="003C57B1">
              <w:rPr>
                <w:noProof/>
                <w:webHidden/>
              </w:rPr>
              <w:t>22</w:t>
            </w:r>
            <w:r>
              <w:rPr>
                <w:noProof/>
                <w:webHidden/>
              </w:rPr>
              <w:fldChar w:fldCharType="end"/>
            </w:r>
          </w:hyperlink>
        </w:p>
        <w:p w:rsidR="003C57B1" w:rsidRDefault="005C6A08">
          <w:pPr>
            <w:pStyle w:val="TOC2"/>
            <w:tabs>
              <w:tab w:val="right" w:leader="dot" w:pos="9350"/>
            </w:tabs>
            <w:rPr>
              <w:rFonts w:asciiTheme="minorHAnsi" w:eastAsiaTheme="minorEastAsia" w:hAnsiTheme="minorHAnsi" w:cstheme="minorBidi"/>
              <w:noProof/>
            </w:rPr>
          </w:pPr>
          <w:hyperlink w:anchor="_Toc301866544" w:history="1">
            <w:r w:rsidR="003C57B1" w:rsidRPr="00442B70">
              <w:rPr>
                <w:rStyle w:val="Hyperlink"/>
                <w:noProof/>
              </w:rPr>
              <w:t>Requirement:</w:t>
            </w:r>
            <w:r w:rsidR="003C57B1">
              <w:rPr>
                <w:noProof/>
                <w:webHidden/>
              </w:rPr>
              <w:tab/>
            </w:r>
            <w:r>
              <w:rPr>
                <w:noProof/>
                <w:webHidden/>
              </w:rPr>
              <w:fldChar w:fldCharType="begin"/>
            </w:r>
            <w:r w:rsidR="003C57B1">
              <w:rPr>
                <w:noProof/>
                <w:webHidden/>
              </w:rPr>
              <w:instrText xml:space="preserve"> PAGEREF _Toc301866544 \h </w:instrText>
            </w:r>
            <w:r>
              <w:rPr>
                <w:noProof/>
                <w:webHidden/>
              </w:rPr>
            </w:r>
            <w:r>
              <w:rPr>
                <w:noProof/>
                <w:webHidden/>
              </w:rPr>
              <w:fldChar w:fldCharType="separate"/>
            </w:r>
            <w:r w:rsidR="003C57B1">
              <w:rPr>
                <w:noProof/>
                <w:webHidden/>
              </w:rPr>
              <w:t>22</w:t>
            </w:r>
            <w:r>
              <w:rPr>
                <w:noProof/>
                <w:webHidden/>
              </w:rPr>
              <w:fldChar w:fldCharType="end"/>
            </w:r>
          </w:hyperlink>
        </w:p>
        <w:p w:rsidR="003C57B1" w:rsidRDefault="005C6A08">
          <w:pPr>
            <w:pStyle w:val="TOC2"/>
            <w:tabs>
              <w:tab w:val="right" w:leader="dot" w:pos="9350"/>
            </w:tabs>
            <w:rPr>
              <w:rFonts w:asciiTheme="minorHAnsi" w:eastAsiaTheme="minorEastAsia" w:hAnsiTheme="minorHAnsi" w:cstheme="minorBidi"/>
              <w:noProof/>
            </w:rPr>
          </w:pPr>
          <w:hyperlink w:anchor="_Toc301866545" w:history="1">
            <w:r w:rsidR="003C57B1" w:rsidRPr="00442B70">
              <w:rPr>
                <w:rStyle w:val="Hyperlink"/>
                <w:noProof/>
                <w:lang w:val="en-AU"/>
              </w:rPr>
              <w:t>Proposed screenshots:</w:t>
            </w:r>
            <w:r w:rsidR="003C57B1">
              <w:rPr>
                <w:noProof/>
                <w:webHidden/>
              </w:rPr>
              <w:tab/>
            </w:r>
            <w:r>
              <w:rPr>
                <w:noProof/>
                <w:webHidden/>
              </w:rPr>
              <w:fldChar w:fldCharType="begin"/>
            </w:r>
            <w:r w:rsidR="003C57B1">
              <w:rPr>
                <w:noProof/>
                <w:webHidden/>
              </w:rPr>
              <w:instrText xml:space="preserve"> PAGEREF _Toc301866545 \h </w:instrText>
            </w:r>
            <w:r>
              <w:rPr>
                <w:noProof/>
                <w:webHidden/>
              </w:rPr>
            </w:r>
            <w:r>
              <w:rPr>
                <w:noProof/>
                <w:webHidden/>
              </w:rPr>
              <w:fldChar w:fldCharType="separate"/>
            </w:r>
            <w:r w:rsidR="003C57B1">
              <w:rPr>
                <w:noProof/>
                <w:webHidden/>
              </w:rPr>
              <w:t>23</w:t>
            </w:r>
            <w:r>
              <w:rPr>
                <w:noProof/>
                <w:webHidden/>
              </w:rPr>
              <w:fldChar w:fldCharType="end"/>
            </w:r>
          </w:hyperlink>
        </w:p>
        <w:p w:rsidR="003C57B1" w:rsidRDefault="005C6A08">
          <w:pPr>
            <w:pStyle w:val="TOC1"/>
            <w:tabs>
              <w:tab w:val="right" w:leader="dot" w:pos="9350"/>
            </w:tabs>
            <w:rPr>
              <w:rFonts w:asciiTheme="minorHAnsi" w:eastAsiaTheme="minorEastAsia" w:hAnsiTheme="minorHAnsi" w:cstheme="minorBidi"/>
              <w:noProof/>
            </w:rPr>
          </w:pPr>
          <w:hyperlink w:anchor="_Toc301866546" w:history="1">
            <w:r w:rsidR="003C57B1" w:rsidRPr="00442B70">
              <w:rPr>
                <w:rStyle w:val="Hyperlink"/>
                <w:noProof/>
                <w:lang w:val="en-AU"/>
              </w:rPr>
              <w:t>3    Additional fields required on Period Report screen for SALT Admins</w:t>
            </w:r>
            <w:r w:rsidR="003C57B1">
              <w:rPr>
                <w:noProof/>
                <w:webHidden/>
              </w:rPr>
              <w:tab/>
            </w:r>
            <w:r>
              <w:rPr>
                <w:noProof/>
                <w:webHidden/>
              </w:rPr>
              <w:fldChar w:fldCharType="begin"/>
            </w:r>
            <w:r w:rsidR="003C57B1">
              <w:rPr>
                <w:noProof/>
                <w:webHidden/>
              </w:rPr>
              <w:instrText xml:space="preserve"> PAGEREF _Toc301866546 \h </w:instrText>
            </w:r>
            <w:r>
              <w:rPr>
                <w:noProof/>
                <w:webHidden/>
              </w:rPr>
            </w:r>
            <w:r>
              <w:rPr>
                <w:noProof/>
                <w:webHidden/>
              </w:rPr>
              <w:fldChar w:fldCharType="separate"/>
            </w:r>
            <w:r w:rsidR="003C57B1">
              <w:rPr>
                <w:noProof/>
                <w:webHidden/>
              </w:rPr>
              <w:t>25</w:t>
            </w:r>
            <w:r>
              <w:rPr>
                <w:noProof/>
                <w:webHidden/>
              </w:rPr>
              <w:fldChar w:fldCharType="end"/>
            </w:r>
          </w:hyperlink>
        </w:p>
        <w:p w:rsidR="003C57B1" w:rsidRDefault="005C6A08">
          <w:pPr>
            <w:pStyle w:val="TOC2"/>
            <w:tabs>
              <w:tab w:val="right" w:leader="dot" w:pos="9350"/>
            </w:tabs>
            <w:rPr>
              <w:rFonts w:asciiTheme="minorHAnsi" w:eastAsiaTheme="minorEastAsia" w:hAnsiTheme="minorHAnsi" w:cstheme="minorBidi"/>
              <w:noProof/>
            </w:rPr>
          </w:pPr>
          <w:hyperlink w:anchor="_Toc301866547" w:history="1">
            <w:r w:rsidR="003C57B1" w:rsidRPr="00442B70">
              <w:rPr>
                <w:rStyle w:val="Hyperlink"/>
                <w:noProof/>
              </w:rPr>
              <w:t>Requirement:</w:t>
            </w:r>
            <w:r w:rsidR="003C57B1">
              <w:rPr>
                <w:noProof/>
                <w:webHidden/>
              </w:rPr>
              <w:tab/>
            </w:r>
            <w:r>
              <w:rPr>
                <w:noProof/>
                <w:webHidden/>
              </w:rPr>
              <w:fldChar w:fldCharType="begin"/>
            </w:r>
            <w:r w:rsidR="003C57B1">
              <w:rPr>
                <w:noProof/>
                <w:webHidden/>
              </w:rPr>
              <w:instrText xml:space="preserve"> PAGEREF _Toc301866547 \h </w:instrText>
            </w:r>
            <w:r>
              <w:rPr>
                <w:noProof/>
                <w:webHidden/>
              </w:rPr>
            </w:r>
            <w:r>
              <w:rPr>
                <w:noProof/>
                <w:webHidden/>
              </w:rPr>
              <w:fldChar w:fldCharType="separate"/>
            </w:r>
            <w:r w:rsidR="003C57B1">
              <w:rPr>
                <w:noProof/>
                <w:webHidden/>
              </w:rPr>
              <w:t>25</w:t>
            </w:r>
            <w:r>
              <w:rPr>
                <w:noProof/>
                <w:webHidden/>
              </w:rPr>
              <w:fldChar w:fldCharType="end"/>
            </w:r>
          </w:hyperlink>
        </w:p>
        <w:p w:rsidR="003C57B1" w:rsidRDefault="005C6A08">
          <w:pPr>
            <w:pStyle w:val="TOC2"/>
            <w:tabs>
              <w:tab w:val="right" w:leader="dot" w:pos="9350"/>
            </w:tabs>
            <w:rPr>
              <w:rFonts w:asciiTheme="minorHAnsi" w:eastAsiaTheme="minorEastAsia" w:hAnsiTheme="minorHAnsi" w:cstheme="minorBidi"/>
              <w:noProof/>
            </w:rPr>
          </w:pPr>
          <w:hyperlink w:anchor="_Toc301866548" w:history="1">
            <w:r w:rsidR="003C57B1" w:rsidRPr="00442B70">
              <w:rPr>
                <w:rStyle w:val="Hyperlink"/>
                <w:noProof/>
                <w:lang w:val="en-AU"/>
              </w:rPr>
              <w:t>Proposed screenshot:</w:t>
            </w:r>
            <w:r w:rsidR="003C57B1">
              <w:rPr>
                <w:noProof/>
                <w:webHidden/>
              </w:rPr>
              <w:tab/>
            </w:r>
            <w:r>
              <w:rPr>
                <w:noProof/>
                <w:webHidden/>
              </w:rPr>
              <w:fldChar w:fldCharType="begin"/>
            </w:r>
            <w:r w:rsidR="003C57B1">
              <w:rPr>
                <w:noProof/>
                <w:webHidden/>
              </w:rPr>
              <w:instrText xml:space="preserve"> PAGEREF _Toc301866548 \h </w:instrText>
            </w:r>
            <w:r>
              <w:rPr>
                <w:noProof/>
                <w:webHidden/>
              </w:rPr>
            </w:r>
            <w:r>
              <w:rPr>
                <w:noProof/>
                <w:webHidden/>
              </w:rPr>
              <w:fldChar w:fldCharType="separate"/>
            </w:r>
            <w:r w:rsidR="003C57B1">
              <w:rPr>
                <w:noProof/>
                <w:webHidden/>
              </w:rPr>
              <w:t>26</w:t>
            </w:r>
            <w:r>
              <w:rPr>
                <w:noProof/>
                <w:webHidden/>
              </w:rPr>
              <w:fldChar w:fldCharType="end"/>
            </w:r>
          </w:hyperlink>
        </w:p>
        <w:p w:rsidR="003C57B1" w:rsidRDefault="005C6A08">
          <w:pPr>
            <w:pStyle w:val="TOC1"/>
            <w:tabs>
              <w:tab w:val="right" w:leader="dot" w:pos="9350"/>
            </w:tabs>
            <w:rPr>
              <w:rFonts w:asciiTheme="minorHAnsi" w:eastAsiaTheme="minorEastAsia" w:hAnsiTheme="minorHAnsi" w:cstheme="minorBidi"/>
              <w:noProof/>
            </w:rPr>
          </w:pPr>
          <w:hyperlink w:anchor="_Toc301866549" w:history="1">
            <w:r w:rsidR="003C57B1" w:rsidRPr="00442B70">
              <w:rPr>
                <w:rStyle w:val="Hyperlink"/>
                <w:noProof/>
                <w:lang w:val="en-AU"/>
              </w:rPr>
              <w:t>4. Suspend/Delete/Transfer Reports to another user when a User is made inactive.</w:t>
            </w:r>
            <w:r w:rsidR="003C57B1">
              <w:rPr>
                <w:noProof/>
                <w:webHidden/>
              </w:rPr>
              <w:tab/>
            </w:r>
            <w:r>
              <w:rPr>
                <w:noProof/>
                <w:webHidden/>
              </w:rPr>
              <w:fldChar w:fldCharType="begin"/>
            </w:r>
            <w:r w:rsidR="003C57B1">
              <w:rPr>
                <w:noProof/>
                <w:webHidden/>
              </w:rPr>
              <w:instrText xml:space="preserve"> PAGEREF _Toc301866549 \h </w:instrText>
            </w:r>
            <w:r>
              <w:rPr>
                <w:noProof/>
                <w:webHidden/>
              </w:rPr>
            </w:r>
            <w:r>
              <w:rPr>
                <w:noProof/>
                <w:webHidden/>
              </w:rPr>
              <w:fldChar w:fldCharType="separate"/>
            </w:r>
            <w:r w:rsidR="003C57B1">
              <w:rPr>
                <w:noProof/>
                <w:webHidden/>
              </w:rPr>
              <w:t>26</w:t>
            </w:r>
            <w:r>
              <w:rPr>
                <w:noProof/>
                <w:webHidden/>
              </w:rPr>
              <w:fldChar w:fldCharType="end"/>
            </w:r>
          </w:hyperlink>
        </w:p>
        <w:p w:rsidR="003C57B1" w:rsidRDefault="005C6A08">
          <w:pPr>
            <w:pStyle w:val="TOC1"/>
            <w:tabs>
              <w:tab w:val="right" w:leader="dot" w:pos="9350"/>
            </w:tabs>
            <w:rPr>
              <w:rFonts w:asciiTheme="minorHAnsi" w:eastAsiaTheme="minorEastAsia" w:hAnsiTheme="minorHAnsi" w:cstheme="minorBidi"/>
              <w:noProof/>
            </w:rPr>
          </w:pPr>
          <w:hyperlink w:anchor="_Toc301866550" w:history="1">
            <w:r w:rsidR="003C57B1" w:rsidRPr="00442B70">
              <w:rPr>
                <w:rStyle w:val="Hyperlink"/>
                <w:noProof/>
                <w:lang w:val="en-AU"/>
              </w:rPr>
              <w:t>5. Allow import files to update existing users and Additional fields in import files</w:t>
            </w:r>
            <w:r w:rsidR="003C57B1">
              <w:rPr>
                <w:noProof/>
                <w:webHidden/>
              </w:rPr>
              <w:tab/>
            </w:r>
            <w:r>
              <w:rPr>
                <w:noProof/>
                <w:webHidden/>
              </w:rPr>
              <w:fldChar w:fldCharType="begin"/>
            </w:r>
            <w:r w:rsidR="003C57B1">
              <w:rPr>
                <w:noProof/>
                <w:webHidden/>
              </w:rPr>
              <w:instrText xml:space="preserve"> PAGEREF _Toc301866550 \h </w:instrText>
            </w:r>
            <w:r>
              <w:rPr>
                <w:noProof/>
                <w:webHidden/>
              </w:rPr>
            </w:r>
            <w:r>
              <w:rPr>
                <w:noProof/>
                <w:webHidden/>
              </w:rPr>
              <w:fldChar w:fldCharType="separate"/>
            </w:r>
            <w:r w:rsidR="003C57B1">
              <w:rPr>
                <w:noProof/>
                <w:webHidden/>
              </w:rPr>
              <w:t>31</w:t>
            </w:r>
            <w:r>
              <w:rPr>
                <w:noProof/>
                <w:webHidden/>
              </w:rPr>
              <w:fldChar w:fldCharType="end"/>
            </w:r>
          </w:hyperlink>
        </w:p>
        <w:p w:rsidR="003C57B1" w:rsidRDefault="005C6A08">
          <w:pPr>
            <w:pStyle w:val="TOC2"/>
            <w:tabs>
              <w:tab w:val="right" w:leader="dot" w:pos="9350"/>
            </w:tabs>
            <w:rPr>
              <w:rFonts w:asciiTheme="minorHAnsi" w:eastAsiaTheme="minorEastAsia" w:hAnsiTheme="minorHAnsi" w:cstheme="minorBidi"/>
              <w:noProof/>
            </w:rPr>
          </w:pPr>
          <w:hyperlink w:anchor="_Toc301866551" w:history="1">
            <w:r w:rsidR="003C57B1" w:rsidRPr="00442B70">
              <w:rPr>
                <w:rStyle w:val="Hyperlink"/>
                <w:noProof/>
              </w:rPr>
              <w:t>Requirement:</w:t>
            </w:r>
            <w:r w:rsidR="003C57B1">
              <w:rPr>
                <w:noProof/>
                <w:webHidden/>
              </w:rPr>
              <w:tab/>
            </w:r>
            <w:r>
              <w:rPr>
                <w:noProof/>
                <w:webHidden/>
              </w:rPr>
              <w:fldChar w:fldCharType="begin"/>
            </w:r>
            <w:r w:rsidR="003C57B1">
              <w:rPr>
                <w:noProof/>
                <w:webHidden/>
              </w:rPr>
              <w:instrText xml:space="preserve"> PAGEREF _Toc301866551 \h </w:instrText>
            </w:r>
            <w:r>
              <w:rPr>
                <w:noProof/>
                <w:webHidden/>
              </w:rPr>
            </w:r>
            <w:r>
              <w:rPr>
                <w:noProof/>
                <w:webHidden/>
              </w:rPr>
              <w:fldChar w:fldCharType="separate"/>
            </w:r>
            <w:r w:rsidR="003C57B1">
              <w:rPr>
                <w:noProof/>
                <w:webHidden/>
              </w:rPr>
              <w:t>31</w:t>
            </w:r>
            <w:r>
              <w:rPr>
                <w:noProof/>
                <w:webHidden/>
              </w:rPr>
              <w:fldChar w:fldCharType="end"/>
            </w:r>
          </w:hyperlink>
        </w:p>
        <w:p w:rsidR="003C57B1" w:rsidRDefault="005C6A08">
          <w:pPr>
            <w:pStyle w:val="TOC2"/>
            <w:tabs>
              <w:tab w:val="right" w:leader="dot" w:pos="9350"/>
            </w:tabs>
            <w:rPr>
              <w:rFonts w:asciiTheme="minorHAnsi" w:eastAsiaTheme="minorEastAsia" w:hAnsiTheme="minorHAnsi" w:cstheme="minorBidi"/>
              <w:noProof/>
            </w:rPr>
          </w:pPr>
          <w:hyperlink w:anchor="_Toc301866552" w:history="1">
            <w:r w:rsidR="003C57B1" w:rsidRPr="00442B70">
              <w:rPr>
                <w:rStyle w:val="Hyperlink"/>
                <w:noProof/>
              </w:rPr>
              <w:t>5.1 New Fields</w:t>
            </w:r>
            <w:r w:rsidR="003C57B1">
              <w:rPr>
                <w:noProof/>
                <w:webHidden/>
              </w:rPr>
              <w:tab/>
            </w:r>
            <w:r>
              <w:rPr>
                <w:noProof/>
                <w:webHidden/>
              </w:rPr>
              <w:fldChar w:fldCharType="begin"/>
            </w:r>
            <w:r w:rsidR="003C57B1">
              <w:rPr>
                <w:noProof/>
                <w:webHidden/>
              </w:rPr>
              <w:instrText xml:space="preserve"> PAGEREF _Toc301866552 \h </w:instrText>
            </w:r>
            <w:r>
              <w:rPr>
                <w:noProof/>
                <w:webHidden/>
              </w:rPr>
            </w:r>
            <w:r>
              <w:rPr>
                <w:noProof/>
                <w:webHidden/>
              </w:rPr>
              <w:fldChar w:fldCharType="separate"/>
            </w:r>
            <w:r w:rsidR="003C57B1">
              <w:rPr>
                <w:noProof/>
                <w:webHidden/>
              </w:rPr>
              <w:t>31</w:t>
            </w:r>
            <w:r>
              <w:rPr>
                <w:noProof/>
                <w:webHidden/>
              </w:rPr>
              <w:fldChar w:fldCharType="end"/>
            </w:r>
          </w:hyperlink>
        </w:p>
        <w:p w:rsidR="003C57B1" w:rsidRDefault="005C6A08">
          <w:pPr>
            <w:pStyle w:val="TOC2"/>
            <w:tabs>
              <w:tab w:val="right" w:leader="dot" w:pos="9350"/>
            </w:tabs>
            <w:rPr>
              <w:rFonts w:asciiTheme="minorHAnsi" w:eastAsiaTheme="minorEastAsia" w:hAnsiTheme="minorHAnsi" w:cstheme="minorBidi"/>
              <w:noProof/>
            </w:rPr>
          </w:pPr>
          <w:hyperlink w:anchor="_Toc301866553" w:history="1">
            <w:r w:rsidR="003C57B1" w:rsidRPr="00442B70">
              <w:rPr>
                <w:rStyle w:val="Hyperlink"/>
                <w:noProof/>
                <w:lang w:val="en-AU"/>
              </w:rPr>
              <w:t>5.2 Behaviour of “Update Imports”</w:t>
            </w:r>
            <w:r w:rsidR="003C57B1">
              <w:rPr>
                <w:noProof/>
                <w:webHidden/>
              </w:rPr>
              <w:tab/>
            </w:r>
            <w:r>
              <w:rPr>
                <w:noProof/>
                <w:webHidden/>
              </w:rPr>
              <w:fldChar w:fldCharType="begin"/>
            </w:r>
            <w:r w:rsidR="003C57B1">
              <w:rPr>
                <w:noProof/>
                <w:webHidden/>
              </w:rPr>
              <w:instrText xml:space="preserve"> PAGEREF _Toc301866553 \h </w:instrText>
            </w:r>
            <w:r>
              <w:rPr>
                <w:noProof/>
                <w:webHidden/>
              </w:rPr>
            </w:r>
            <w:r>
              <w:rPr>
                <w:noProof/>
                <w:webHidden/>
              </w:rPr>
              <w:fldChar w:fldCharType="separate"/>
            </w:r>
            <w:r w:rsidR="003C57B1">
              <w:rPr>
                <w:noProof/>
                <w:webHidden/>
              </w:rPr>
              <w:t>32</w:t>
            </w:r>
            <w:r>
              <w:rPr>
                <w:noProof/>
                <w:webHidden/>
              </w:rPr>
              <w:fldChar w:fldCharType="end"/>
            </w:r>
          </w:hyperlink>
        </w:p>
        <w:p w:rsidR="003C57B1" w:rsidRDefault="005C6A08">
          <w:pPr>
            <w:pStyle w:val="TOC1"/>
            <w:tabs>
              <w:tab w:val="right" w:leader="dot" w:pos="9350"/>
            </w:tabs>
            <w:rPr>
              <w:rFonts w:asciiTheme="minorHAnsi" w:eastAsiaTheme="minorEastAsia" w:hAnsiTheme="minorHAnsi" w:cstheme="minorBidi"/>
              <w:noProof/>
            </w:rPr>
          </w:pPr>
          <w:hyperlink w:anchor="_Toc301866554" w:history="1">
            <w:r w:rsidR="003C57B1" w:rsidRPr="00442B70">
              <w:rPr>
                <w:rStyle w:val="Hyperlink"/>
                <w:noProof/>
                <w:lang w:val="en-AU"/>
              </w:rPr>
              <w:t>6. Modifications to “My Training” page</w:t>
            </w:r>
            <w:r w:rsidR="003C57B1">
              <w:rPr>
                <w:noProof/>
                <w:webHidden/>
              </w:rPr>
              <w:tab/>
            </w:r>
            <w:r>
              <w:rPr>
                <w:noProof/>
                <w:webHidden/>
              </w:rPr>
              <w:fldChar w:fldCharType="begin"/>
            </w:r>
            <w:r w:rsidR="003C57B1">
              <w:rPr>
                <w:noProof/>
                <w:webHidden/>
              </w:rPr>
              <w:instrText xml:space="preserve"> PAGEREF _Toc301866554 \h </w:instrText>
            </w:r>
            <w:r>
              <w:rPr>
                <w:noProof/>
                <w:webHidden/>
              </w:rPr>
            </w:r>
            <w:r>
              <w:rPr>
                <w:noProof/>
                <w:webHidden/>
              </w:rPr>
              <w:fldChar w:fldCharType="separate"/>
            </w:r>
            <w:r w:rsidR="003C57B1">
              <w:rPr>
                <w:noProof/>
                <w:webHidden/>
              </w:rPr>
              <w:t>34</w:t>
            </w:r>
            <w:r>
              <w:rPr>
                <w:noProof/>
                <w:webHidden/>
              </w:rPr>
              <w:fldChar w:fldCharType="end"/>
            </w:r>
          </w:hyperlink>
        </w:p>
        <w:p w:rsidR="003C57B1" w:rsidRDefault="005C6A08">
          <w:pPr>
            <w:pStyle w:val="TOC2"/>
            <w:tabs>
              <w:tab w:val="right" w:leader="dot" w:pos="9350"/>
            </w:tabs>
            <w:rPr>
              <w:rFonts w:asciiTheme="minorHAnsi" w:eastAsiaTheme="minorEastAsia" w:hAnsiTheme="minorHAnsi" w:cstheme="minorBidi"/>
              <w:noProof/>
            </w:rPr>
          </w:pPr>
          <w:hyperlink w:anchor="_Toc301866555" w:history="1">
            <w:r w:rsidR="003C57B1" w:rsidRPr="00442B70">
              <w:rPr>
                <w:rStyle w:val="Hyperlink"/>
                <w:noProof/>
              </w:rPr>
              <w:t>Requirement:</w:t>
            </w:r>
            <w:r w:rsidR="003C57B1">
              <w:rPr>
                <w:noProof/>
                <w:webHidden/>
              </w:rPr>
              <w:tab/>
            </w:r>
            <w:r>
              <w:rPr>
                <w:noProof/>
                <w:webHidden/>
              </w:rPr>
              <w:fldChar w:fldCharType="begin"/>
            </w:r>
            <w:r w:rsidR="003C57B1">
              <w:rPr>
                <w:noProof/>
                <w:webHidden/>
              </w:rPr>
              <w:instrText xml:space="preserve"> PAGEREF _Toc301866555 \h </w:instrText>
            </w:r>
            <w:r>
              <w:rPr>
                <w:noProof/>
                <w:webHidden/>
              </w:rPr>
            </w:r>
            <w:r>
              <w:rPr>
                <w:noProof/>
                <w:webHidden/>
              </w:rPr>
              <w:fldChar w:fldCharType="separate"/>
            </w:r>
            <w:r w:rsidR="003C57B1">
              <w:rPr>
                <w:noProof/>
                <w:webHidden/>
              </w:rPr>
              <w:t>34</w:t>
            </w:r>
            <w:r>
              <w:rPr>
                <w:noProof/>
                <w:webHidden/>
              </w:rPr>
              <w:fldChar w:fldCharType="end"/>
            </w:r>
          </w:hyperlink>
        </w:p>
        <w:p w:rsidR="003C57B1" w:rsidRDefault="005C6A08">
          <w:pPr>
            <w:pStyle w:val="TOC2"/>
            <w:tabs>
              <w:tab w:val="right" w:leader="dot" w:pos="9350"/>
            </w:tabs>
            <w:rPr>
              <w:rFonts w:asciiTheme="minorHAnsi" w:eastAsiaTheme="minorEastAsia" w:hAnsiTheme="minorHAnsi" w:cstheme="minorBidi"/>
              <w:noProof/>
            </w:rPr>
          </w:pPr>
          <w:hyperlink w:anchor="_Toc301866556" w:history="1">
            <w:r w:rsidR="003C57B1" w:rsidRPr="00442B70">
              <w:rPr>
                <w:rStyle w:val="Hyperlink"/>
                <w:noProof/>
              </w:rPr>
              <w:t>Proposed modifications screens:</w:t>
            </w:r>
            <w:r w:rsidR="003C57B1">
              <w:rPr>
                <w:noProof/>
                <w:webHidden/>
              </w:rPr>
              <w:tab/>
            </w:r>
            <w:r>
              <w:rPr>
                <w:noProof/>
                <w:webHidden/>
              </w:rPr>
              <w:fldChar w:fldCharType="begin"/>
            </w:r>
            <w:r w:rsidR="003C57B1">
              <w:rPr>
                <w:noProof/>
                <w:webHidden/>
              </w:rPr>
              <w:instrText xml:space="preserve"> PAGEREF _Toc301866556 \h </w:instrText>
            </w:r>
            <w:r>
              <w:rPr>
                <w:noProof/>
                <w:webHidden/>
              </w:rPr>
            </w:r>
            <w:r>
              <w:rPr>
                <w:noProof/>
                <w:webHidden/>
              </w:rPr>
              <w:fldChar w:fldCharType="separate"/>
            </w:r>
            <w:r w:rsidR="003C57B1">
              <w:rPr>
                <w:noProof/>
                <w:webHidden/>
              </w:rPr>
              <w:t>34</w:t>
            </w:r>
            <w:r>
              <w:rPr>
                <w:noProof/>
                <w:webHidden/>
              </w:rPr>
              <w:fldChar w:fldCharType="end"/>
            </w:r>
          </w:hyperlink>
        </w:p>
        <w:p w:rsidR="003C57B1" w:rsidRDefault="005C6A08">
          <w:pPr>
            <w:pStyle w:val="TOC1"/>
            <w:tabs>
              <w:tab w:val="right" w:leader="dot" w:pos="9350"/>
            </w:tabs>
            <w:rPr>
              <w:rFonts w:asciiTheme="minorHAnsi" w:eastAsiaTheme="minorEastAsia" w:hAnsiTheme="minorHAnsi" w:cstheme="minorBidi"/>
              <w:noProof/>
            </w:rPr>
          </w:pPr>
          <w:hyperlink w:anchor="_Toc301866557" w:history="1">
            <w:r w:rsidR="003C57B1" w:rsidRPr="00442B70">
              <w:rPr>
                <w:rStyle w:val="Hyperlink"/>
                <w:noProof/>
                <w:lang w:val="en-AU"/>
              </w:rPr>
              <w:t>7.   Provide a Rich Text editor on the existing “Org Config” screen</w:t>
            </w:r>
            <w:r w:rsidR="003C57B1">
              <w:rPr>
                <w:noProof/>
                <w:webHidden/>
              </w:rPr>
              <w:tab/>
            </w:r>
            <w:r>
              <w:rPr>
                <w:noProof/>
                <w:webHidden/>
              </w:rPr>
              <w:fldChar w:fldCharType="begin"/>
            </w:r>
            <w:r w:rsidR="003C57B1">
              <w:rPr>
                <w:noProof/>
                <w:webHidden/>
              </w:rPr>
              <w:instrText xml:space="preserve"> PAGEREF _Toc301866557 \h </w:instrText>
            </w:r>
            <w:r>
              <w:rPr>
                <w:noProof/>
                <w:webHidden/>
              </w:rPr>
            </w:r>
            <w:r>
              <w:rPr>
                <w:noProof/>
                <w:webHidden/>
              </w:rPr>
              <w:fldChar w:fldCharType="separate"/>
            </w:r>
            <w:r w:rsidR="003C57B1">
              <w:rPr>
                <w:noProof/>
                <w:webHidden/>
              </w:rPr>
              <w:t>35</w:t>
            </w:r>
            <w:r>
              <w:rPr>
                <w:noProof/>
                <w:webHidden/>
              </w:rPr>
              <w:fldChar w:fldCharType="end"/>
            </w:r>
          </w:hyperlink>
        </w:p>
        <w:p w:rsidR="003C57B1" w:rsidRDefault="005C6A08">
          <w:pPr>
            <w:pStyle w:val="TOC2"/>
            <w:tabs>
              <w:tab w:val="right" w:leader="dot" w:pos="9350"/>
            </w:tabs>
            <w:rPr>
              <w:rFonts w:asciiTheme="minorHAnsi" w:eastAsiaTheme="minorEastAsia" w:hAnsiTheme="minorHAnsi" w:cstheme="minorBidi"/>
              <w:noProof/>
            </w:rPr>
          </w:pPr>
          <w:hyperlink w:anchor="_Toc301866558" w:history="1">
            <w:r w:rsidR="003C57B1" w:rsidRPr="00442B70">
              <w:rPr>
                <w:rStyle w:val="Hyperlink"/>
                <w:noProof/>
              </w:rPr>
              <w:t>Requirement</w:t>
            </w:r>
            <w:r w:rsidR="003C57B1">
              <w:rPr>
                <w:noProof/>
                <w:webHidden/>
              </w:rPr>
              <w:tab/>
            </w:r>
            <w:r>
              <w:rPr>
                <w:noProof/>
                <w:webHidden/>
              </w:rPr>
              <w:fldChar w:fldCharType="begin"/>
            </w:r>
            <w:r w:rsidR="003C57B1">
              <w:rPr>
                <w:noProof/>
                <w:webHidden/>
              </w:rPr>
              <w:instrText xml:space="preserve"> PAGEREF _Toc301866558 \h </w:instrText>
            </w:r>
            <w:r>
              <w:rPr>
                <w:noProof/>
                <w:webHidden/>
              </w:rPr>
            </w:r>
            <w:r>
              <w:rPr>
                <w:noProof/>
                <w:webHidden/>
              </w:rPr>
              <w:fldChar w:fldCharType="separate"/>
            </w:r>
            <w:r w:rsidR="003C57B1">
              <w:rPr>
                <w:noProof/>
                <w:webHidden/>
              </w:rPr>
              <w:t>35</w:t>
            </w:r>
            <w:r>
              <w:rPr>
                <w:noProof/>
                <w:webHidden/>
              </w:rPr>
              <w:fldChar w:fldCharType="end"/>
            </w:r>
          </w:hyperlink>
        </w:p>
        <w:p w:rsidR="003C57B1" w:rsidRDefault="005C6A08">
          <w:pPr>
            <w:pStyle w:val="TOC2"/>
            <w:tabs>
              <w:tab w:val="right" w:leader="dot" w:pos="9350"/>
            </w:tabs>
            <w:rPr>
              <w:rFonts w:asciiTheme="minorHAnsi" w:eastAsiaTheme="minorEastAsia" w:hAnsiTheme="minorHAnsi" w:cstheme="minorBidi"/>
              <w:noProof/>
            </w:rPr>
          </w:pPr>
          <w:hyperlink w:anchor="_Toc301866559" w:history="1">
            <w:r w:rsidR="003C57B1" w:rsidRPr="00442B70">
              <w:rPr>
                <w:rStyle w:val="Hyperlink"/>
                <w:noProof/>
                <w:lang w:val="en-AU"/>
              </w:rPr>
              <w:t>Proposed Screens:</w:t>
            </w:r>
            <w:r w:rsidR="003C57B1">
              <w:rPr>
                <w:noProof/>
                <w:webHidden/>
              </w:rPr>
              <w:tab/>
            </w:r>
            <w:r>
              <w:rPr>
                <w:noProof/>
                <w:webHidden/>
              </w:rPr>
              <w:fldChar w:fldCharType="begin"/>
            </w:r>
            <w:r w:rsidR="003C57B1">
              <w:rPr>
                <w:noProof/>
                <w:webHidden/>
              </w:rPr>
              <w:instrText xml:space="preserve"> PAGEREF _Toc301866559 \h </w:instrText>
            </w:r>
            <w:r>
              <w:rPr>
                <w:noProof/>
                <w:webHidden/>
              </w:rPr>
            </w:r>
            <w:r>
              <w:rPr>
                <w:noProof/>
                <w:webHidden/>
              </w:rPr>
              <w:fldChar w:fldCharType="separate"/>
            </w:r>
            <w:r w:rsidR="003C57B1">
              <w:rPr>
                <w:noProof/>
                <w:webHidden/>
              </w:rPr>
              <w:t>36</w:t>
            </w:r>
            <w:r>
              <w:rPr>
                <w:noProof/>
                <w:webHidden/>
              </w:rPr>
              <w:fldChar w:fldCharType="end"/>
            </w:r>
          </w:hyperlink>
        </w:p>
        <w:p w:rsidR="003C57B1" w:rsidRDefault="005C6A08">
          <w:pPr>
            <w:pStyle w:val="TOC1"/>
            <w:tabs>
              <w:tab w:val="right" w:leader="dot" w:pos="9350"/>
            </w:tabs>
            <w:rPr>
              <w:rFonts w:asciiTheme="minorHAnsi" w:eastAsiaTheme="minorEastAsia" w:hAnsiTheme="minorHAnsi" w:cstheme="minorBidi"/>
              <w:noProof/>
            </w:rPr>
          </w:pPr>
          <w:hyperlink w:anchor="_Toc301866560" w:history="1">
            <w:r w:rsidR="003C57B1" w:rsidRPr="00442B70">
              <w:rPr>
                <w:rStyle w:val="Hyperlink"/>
                <w:rFonts w:eastAsia="Times New Roman"/>
                <w:noProof/>
              </w:rPr>
              <w:t>Requirements</w:t>
            </w:r>
            <w:r w:rsidR="003C57B1">
              <w:rPr>
                <w:noProof/>
                <w:webHidden/>
              </w:rPr>
              <w:tab/>
            </w:r>
            <w:r>
              <w:rPr>
                <w:noProof/>
                <w:webHidden/>
              </w:rPr>
              <w:fldChar w:fldCharType="begin"/>
            </w:r>
            <w:r w:rsidR="003C57B1">
              <w:rPr>
                <w:noProof/>
                <w:webHidden/>
              </w:rPr>
              <w:instrText xml:space="preserve"> PAGEREF _Toc301866560 \h </w:instrText>
            </w:r>
            <w:r>
              <w:rPr>
                <w:noProof/>
                <w:webHidden/>
              </w:rPr>
            </w:r>
            <w:r>
              <w:rPr>
                <w:noProof/>
                <w:webHidden/>
              </w:rPr>
              <w:fldChar w:fldCharType="separate"/>
            </w:r>
            <w:r w:rsidR="003C57B1">
              <w:rPr>
                <w:noProof/>
                <w:webHidden/>
              </w:rPr>
              <w:t>36</w:t>
            </w:r>
            <w:r>
              <w:rPr>
                <w:noProof/>
                <w:webHidden/>
              </w:rPr>
              <w:fldChar w:fldCharType="end"/>
            </w:r>
          </w:hyperlink>
        </w:p>
        <w:p w:rsidR="003C57B1" w:rsidRDefault="005C6A08">
          <w:pPr>
            <w:pStyle w:val="TOC1"/>
            <w:tabs>
              <w:tab w:val="right" w:leader="dot" w:pos="9350"/>
            </w:tabs>
            <w:rPr>
              <w:rFonts w:asciiTheme="minorHAnsi" w:eastAsiaTheme="minorEastAsia" w:hAnsiTheme="minorHAnsi" w:cstheme="minorBidi"/>
              <w:noProof/>
            </w:rPr>
          </w:pPr>
          <w:hyperlink w:anchor="_Toc301866561" w:history="1">
            <w:r w:rsidR="003C57B1" w:rsidRPr="00442B70">
              <w:rPr>
                <w:rStyle w:val="Hyperlink"/>
                <w:rFonts w:eastAsia="Times New Roman"/>
                <w:noProof/>
              </w:rPr>
              <w:t>Identified Risks</w:t>
            </w:r>
            <w:r w:rsidR="003C57B1">
              <w:rPr>
                <w:noProof/>
                <w:webHidden/>
              </w:rPr>
              <w:tab/>
            </w:r>
            <w:r>
              <w:rPr>
                <w:noProof/>
                <w:webHidden/>
              </w:rPr>
              <w:fldChar w:fldCharType="begin"/>
            </w:r>
            <w:r w:rsidR="003C57B1">
              <w:rPr>
                <w:noProof/>
                <w:webHidden/>
              </w:rPr>
              <w:instrText xml:space="preserve"> PAGEREF _Toc301866561 \h </w:instrText>
            </w:r>
            <w:r>
              <w:rPr>
                <w:noProof/>
                <w:webHidden/>
              </w:rPr>
            </w:r>
            <w:r>
              <w:rPr>
                <w:noProof/>
                <w:webHidden/>
              </w:rPr>
              <w:fldChar w:fldCharType="separate"/>
            </w:r>
            <w:r w:rsidR="003C57B1">
              <w:rPr>
                <w:noProof/>
                <w:webHidden/>
              </w:rPr>
              <w:t>37</w:t>
            </w:r>
            <w:r>
              <w:rPr>
                <w:noProof/>
                <w:webHidden/>
              </w:rPr>
              <w:fldChar w:fldCharType="end"/>
            </w:r>
          </w:hyperlink>
        </w:p>
        <w:p w:rsidR="003C57B1" w:rsidRDefault="005C6A08">
          <w:pPr>
            <w:pStyle w:val="TOC1"/>
            <w:tabs>
              <w:tab w:val="right" w:leader="dot" w:pos="9350"/>
            </w:tabs>
            <w:rPr>
              <w:rFonts w:asciiTheme="minorHAnsi" w:eastAsiaTheme="minorEastAsia" w:hAnsiTheme="minorHAnsi" w:cstheme="minorBidi"/>
              <w:noProof/>
            </w:rPr>
          </w:pPr>
          <w:hyperlink w:anchor="_Toc301866562" w:history="1">
            <w:r w:rsidR="003C57B1" w:rsidRPr="00442B70">
              <w:rPr>
                <w:rStyle w:val="Hyperlink"/>
                <w:noProof/>
                <w:lang w:val="en-AU"/>
              </w:rPr>
              <w:t>8.  Ability to disable manager notifications at course level and to produce summaries or individual notifications.</w:t>
            </w:r>
            <w:r w:rsidR="003C57B1">
              <w:rPr>
                <w:noProof/>
                <w:webHidden/>
              </w:rPr>
              <w:tab/>
            </w:r>
            <w:r>
              <w:rPr>
                <w:noProof/>
                <w:webHidden/>
              </w:rPr>
              <w:fldChar w:fldCharType="begin"/>
            </w:r>
            <w:r w:rsidR="003C57B1">
              <w:rPr>
                <w:noProof/>
                <w:webHidden/>
              </w:rPr>
              <w:instrText xml:space="preserve"> PAGEREF _Toc301866562 \h </w:instrText>
            </w:r>
            <w:r>
              <w:rPr>
                <w:noProof/>
                <w:webHidden/>
              </w:rPr>
            </w:r>
            <w:r>
              <w:rPr>
                <w:noProof/>
                <w:webHidden/>
              </w:rPr>
              <w:fldChar w:fldCharType="separate"/>
            </w:r>
            <w:r w:rsidR="003C57B1">
              <w:rPr>
                <w:noProof/>
                <w:webHidden/>
              </w:rPr>
              <w:t>37</w:t>
            </w:r>
            <w:r>
              <w:rPr>
                <w:noProof/>
                <w:webHidden/>
              </w:rPr>
              <w:fldChar w:fldCharType="end"/>
            </w:r>
          </w:hyperlink>
        </w:p>
        <w:p w:rsidR="003C57B1" w:rsidRDefault="005C6A08">
          <w:pPr>
            <w:pStyle w:val="TOC2"/>
            <w:tabs>
              <w:tab w:val="right" w:leader="dot" w:pos="9350"/>
            </w:tabs>
            <w:rPr>
              <w:rFonts w:asciiTheme="minorHAnsi" w:eastAsiaTheme="minorEastAsia" w:hAnsiTheme="minorHAnsi" w:cstheme="minorBidi"/>
              <w:noProof/>
            </w:rPr>
          </w:pPr>
          <w:hyperlink w:anchor="_Toc301866563" w:history="1">
            <w:r w:rsidR="003C57B1" w:rsidRPr="00442B70">
              <w:rPr>
                <w:rStyle w:val="Hyperlink"/>
                <w:noProof/>
                <w:lang w:val="en-AU"/>
              </w:rPr>
              <w:t>8.1 Ability to disable manager notifications</w:t>
            </w:r>
            <w:r w:rsidR="003C57B1">
              <w:rPr>
                <w:noProof/>
                <w:webHidden/>
              </w:rPr>
              <w:tab/>
            </w:r>
            <w:r>
              <w:rPr>
                <w:noProof/>
                <w:webHidden/>
              </w:rPr>
              <w:fldChar w:fldCharType="begin"/>
            </w:r>
            <w:r w:rsidR="003C57B1">
              <w:rPr>
                <w:noProof/>
                <w:webHidden/>
              </w:rPr>
              <w:instrText xml:space="preserve"> PAGEREF _Toc301866563 \h </w:instrText>
            </w:r>
            <w:r>
              <w:rPr>
                <w:noProof/>
                <w:webHidden/>
              </w:rPr>
            </w:r>
            <w:r>
              <w:rPr>
                <w:noProof/>
                <w:webHidden/>
              </w:rPr>
              <w:fldChar w:fldCharType="separate"/>
            </w:r>
            <w:r w:rsidR="003C57B1">
              <w:rPr>
                <w:noProof/>
                <w:webHidden/>
              </w:rPr>
              <w:t>38</w:t>
            </w:r>
            <w:r>
              <w:rPr>
                <w:noProof/>
                <w:webHidden/>
              </w:rPr>
              <w:fldChar w:fldCharType="end"/>
            </w:r>
          </w:hyperlink>
        </w:p>
        <w:p w:rsidR="003C57B1" w:rsidRDefault="005C6A08">
          <w:pPr>
            <w:pStyle w:val="TOC2"/>
            <w:tabs>
              <w:tab w:val="right" w:leader="dot" w:pos="9350"/>
            </w:tabs>
            <w:rPr>
              <w:rFonts w:asciiTheme="minorHAnsi" w:eastAsiaTheme="minorEastAsia" w:hAnsiTheme="minorHAnsi" w:cstheme="minorBidi"/>
              <w:noProof/>
            </w:rPr>
          </w:pPr>
          <w:hyperlink w:anchor="_Toc301866564" w:history="1">
            <w:r w:rsidR="003C57B1" w:rsidRPr="00442B70">
              <w:rPr>
                <w:rStyle w:val="Hyperlink"/>
                <w:noProof/>
                <w:lang w:val="en-AU"/>
              </w:rPr>
              <w:t>8.2 Ability to modify notification options for each course</w:t>
            </w:r>
            <w:r w:rsidR="003C57B1">
              <w:rPr>
                <w:noProof/>
                <w:webHidden/>
              </w:rPr>
              <w:tab/>
            </w:r>
            <w:r>
              <w:rPr>
                <w:noProof/>
                <w:webHidden/>
              </w:rPr>
              <w:fldChar w:fldCharType="begin"/>
            </w:r>
            <w:r w:rsidR="003C57B1">
              <w:rPr>
                <w:noProof/>
                <w:webHidden/>
              </w:rPr>
              <w:instrText xml:space="preserve"> PAGEREF _Toc301866564 \h </w:instrText>
            </w:r>
            <w:r>
              <w:rPr>
                <w:noProof/>
                <w:webHidden/>
              </w:rPr>
            </w:r>
            <w:r>
              <w:rPr>
                <w:noProof/>
                <w:webHidden/>
              </w:rPr>
              <w:fldChar w:fldCharType="separate"/>
            </w:r>
            <w:r w:rsidR="003C57B1">
              <w:rPr>
                <w:noProof/>
                <w:webHidden/>
              </w:rPr>
              <w:t>38</w:t>
            </w:r>
            <w:r>
              <w:rPr>
                <w:noProof/>
                <w:webHidden/>
              </w:rPr>
              <w:fldChar w:fldCharType="end"/>
            </w:r>
          </w:hyperlink>
        </w:p>
        <w:p w:rsidR="003C57B1" w:rsidRDefault="005C6A08">
          <w:pPr>
            <w:pStyle w:val="TOC2"/>
            <w:tabs>
              <w:tab w:val="right" w:leader="dot" w:pos="9350"/>
            </w:tabs>
            <w:rPr>
              <w:rFonts w:asciiTheme="minorHAnsi" w:eastAsiaTheme="minorEastAsia" w:hAnsiTheme="minorHAnsi" w:cstheme="minorBidi"/>
              <w:noProof/>
            </w:rPr>
          </w:pPr>
          <w:hyperlink w:anchor="_Toc301866565" w:history="1">
            <w:r w:rsidR="003C57B1" w:rsidRPr="00442B70">
              <w:rPr>
                <w:rStyle w:val="Hyperlink"/>
                <w:noProof/>
                <w:lang w:val="en-AU"/>
              </w:rPr>
              <w:t>8.3 Ability to produce summaries or individual notifications.</w:t>
            </w:r>
            <w:r w:rsidR="003C57B1">
              <w:rPr>
                <w:noProof/>
                <w:webHidden/>
              </w:rPr>
              <w:tab/>
            </w:r>
            <w:r>
              <w:rPr>
                <w:noProof/>
                <w:webHidden/>
              </w:rPr>
              <w:fldChar w:fldCharType="begin"/>
            </w:r>
            <w:r w:rsidR="003C57B1">
              <w:rPr>
                <w:noProof/>
                <w:webHidden/>
              </w:rPr>
              <w:instrText xml:space="preserve"> PAGEREF _Toc301866565 \h </w:instrText>
            </w:r>
            <w:r>
              <w:rPr>
                <w:noProof/>
                <w:webHidden/>
              </w:rPr>
            </w:r>
            <w:r>
              <w:rPr>
                <w:noProof/>
                <w:webHidden/>
              </w:rPr>
              <w:fldChar w:fldCharType="separate"/>
            </w:r>
            <w:r w:rsidR="003C57B1">
              <w:rPr>
                <w:noProof/>
                <w:webHidden/>
              </w:rPr>
              <w:t>38</w:t>
            </w:r>
            <w:r>
              <w:rPr>
                <w:noProof/>
                <w:webHidden/>
              </w:rPr>
              <w:fldChar w:fldCharType="end"/>
            </w:r>
          </w:hyperlink>
        </w:p>
        <w:p w:rsidR="003C57B1" w:rsidRDefault="005C6A08">
          <w:pPr>
            <w:pStyle w:val="TOC2"/>
            <w:tabs>
              <w:tab w:val="left" w:pos="880"/>
              <w:tab w:val="right" w:leader="dot" w:pos="9350"/>
            </w:tabs>
            <w:rPr>
              <w:rFonts w:asciiTheme="minorHAnsi" w:eastAsiaTheme="minorEastAsia" w:hAnsiTheme="minorHAnsi" w:cstheme="minorBidi"/>
              <w:noProof/>
            </w:rPr>
          </w:pPr>
          <w:hyperlink w:anchor="_Toc301866566" w:history="1">
            <w:r w:rsidR="003C57B1" w:rsidRPr="00442B70">
              <w:rPr>
                <w:rStyle w:val="Hyperlink"/>
                <w:noProof/>
                <w:lang w:val="en-AU"/>
              </w:rPr>
              <w:t>8.4</w:t>
            </w:r>
            <w:r w:rsidR="003C57B1">
              <w:rPr>
                <w:rFonts w:asciiTheme="minorHAnsi" w:eastAsiaTheme="minorEastAsia" w:hAnsiTheme="minorHAnsi" w:cstheme="minorBidi"/>
                <w:noProof/>
              </w:rPr>
              <w:tab/>
            </w:r>
            <w:r w:rsidR="003C57B1" w:rsidRPr="00442B70">
              <w:rPr>
                <w:rStyle w:val="Hyperlink"/>
                <w:noProof/>
                <w:lang w:val="en-AU"/>
              </w:rPr>
              <w:t>Ability to produce summaries at frequencies other than one day.</w:t>
            </w:r>
            <w:r w:rsidR="003C57B1">
              <w:rPr>
                <w:noProof/>
                <w:webHidden/>
              </w:rPr>
              <w:tab/>
            </w:r>
            <w:r>
              <w:rPr>
                <w:noProof/>
                <w:webHidden/>
              </w:rPr>
              <w:fldChar w:fldCharType="begin"/>
            </w:r>
            <w:r w:rsidR="003C57B1">
              <w:rPr>
                <w:noProof/>
                <w:webHidden/>
              </w:rPr>
              <w:instrText xml:space="preserve"> PAGEREF _Toc301866566 \h </w:instrText>
            </w:r>
            <w:r>
              <w:rPr>
                <w:noProof/>
                <w:webHidden/>
              </w:rPr>
            </w:r>
            <w:r>
              <w:rPr>
                <w:noProof/>
                <w:webHidden/>
              </w:rPr>
              <w:fldChar w:fldCharType="separate"/>
            </w:r>
            <w:r w:rsidR="003C57B1">
              <w:rPr>
                <w:noProof/>
                <w:webHidden/>
              </w:rPr>
              <w:t>38</w:t>
            </w:r>
            <w:r>
              <w:rPr>
                <w:noProof/>
                <w:webHidden/>
              </w:rPr>
              <w:fldChar w:fldCharType="end"/>
            </w:r>
          </w:hyperlink>
        </w:p>
        <w:p w:rsidR="003C57B1" w:rsidRDefault="005C6A08">
          <w:pPr>
            <w:pStyle w:val="TOC1"/>
            <w:tabs>
              <w:tab w:val="right" w:leader="dot" w:pos="9350"/>
            </w:tabs>
            <w:rPr>
              <w:rFonts w:asciiTheme="minorHAnsi" w:eastAsiaTheme="minorEastAsia" w:hAnsiTheme="minorHAnsi" w:cstheme="minorBidi"/>
              <w:noProof/>
            </w:rPr>
          </w:pPr>
          <w:hyperlink w:anchor="_Toc301866567" w:history="1">
            <w:r w:rsidR="003C57B1" w:rsidRPr="00442B70">
              <w:rPr>
                <w:rStyle w:val="Hyperlink"/>
                <w:noProof/>
                <w:lang w:val="en-AU"/>
              </w:rPr>
              <w:t>9. Provide a feature that allows org admins to temporarily stop all emails for their org.</w:t>
            </w:r>
            <w:r w:rsidR="003C57B1">
              <w:rPr>
                <w:noProof/>
                <w:webHidden/>
              </w:rPr>
              <w:tab/>
            </w:r>
            <w:r>
              <w:rPr>
                <w:noProof/>
                <w:webHidden/>
              </w:rPr>
              <w:fldChar w:fldCharType="begin"/>
            </w:r>
            <w:r w:rsidR="003C57B1">
              <w:rPr>
                <w:noProof/>
                <w:webHidden/>
              </w:rPr>
              <w:instrText xml:space="preserve"> PAGEREF _Toc301866567 \h </w:instrText>
            </w:r>
            <w:r>
              <w:rPr>
                <w:noProof/>
                <w:webHidden/>
              </w:rPr>
            </w:r>
            <w:r>
              <w:rPr>
                <w:noProof/>
                <w:webHidden/>
              </w:rPr>
              <w:fldChar w:fldCharType="separate"/>
            </w:r>
            <w:r w:rsidR="003C57B1">
              <w:rPr>
                <w:noProof/>
                <w:webHidden/>
              </w:rPr>
              <w:t>38</w:t>
            </w:r>
            <w:r>
              <w:rPr>
                <w:noProof/>
                <w:webHidden/>
              </w:rPr>
              <w:fldChar w:fldCharType="end"/>
            </w:r>
          </w:hyperlink>
        </w:p>
        <w:p w:rsidR="003C57B1" w:rsidRDefault="005C6A08">
          <w:pPr>
            <w:pStyle w:val="TOC1"/>
            <w:tabs>
              <w:tab w:val="right" w:leader="dot" w:pos="9350"/>
            </w:tabs>
            <w:rPr>
              <w:rFonts w:asciiTheme="minorHAnsi" w:eastAsiaTheme="minorEastAsia" w:hAnsiTheme="minorHAnsi" w:cstheme="minorBidi"/>
              <w:noProof/>
            </w:rPr>
          </w:pPr>
          <w:hyperlink w:anchor="_Toc301866568" w:history="1">
            <w:r w:rsidR="003C57B1" w:rsidRPr="00442B70">
              <w:rPr>
                <w:rStyle w:val="Hyperlink"/>
                <w:noProof/>
                <w:lang w:val="en-AU"/>
              </w:rPr>
              <w:t>10.  Replace the user of the word “Delinquency” or “Delinquent” with a more appropriate word.</w:t>
            </w:r>
            <w:r w:rsidR="003C57B1">
              <w:rPr>
                <w:noProof/>
                <w:webHidden/>
              </w:rPr>
              <w:tab/>
            </w:r>
            <w:r>
              <w:rPr>
                <w:noProof/>
                <w:webHidden/>
              </w:rPr>
              <w:fldChar w:fldCharType="begin"/>
            </w:r>
            <w:r w:rsidR="003C57B1">
              <w:rPr>
                <w:noProof/>
                <w:webHidden/>
              </w:rPr>
              <w:instrText xml:space="preserve"> PAGEREF _Toc301866568 \h </w:instrText>
            </w:r>
            <w:r>
              <w:rPr>
                <w:noProof/>
                <w:webHidden/>
              </w:rPr>
            </w:r>
            <w:r>
              <w:rPr>
                <w:noProof/>
                <w:webHidden/>
              </w:rPr>
              <w:fldChar w:fldCharType="separate"/>
            </w:r>
            <w:r w:rsidR="003C57B1">
              <w:rPr>
                <w:noProof/>
                <w:webHidden/>
              </w:rPr>
              <w:t>39</w:t>
            </w:r>
            <w:r>
              <w:rPr>
                <w:noProof/>
                <w:webHidden/>
              </w:rPr>
              <w:fldChar w:fldCharType="end"/>
            </w:r>
          </w:hyperlink>
        </w:p>
        <w:p w:rsidR="003C57B1" w:rsidRDefault="005C6A08">
          <w:pPr>
            <w:pStyle w:val="TOC2"/>
            <w:tabs>
              <w:tab w:val="right" w:leader="dot" w:pos="9350"/>
            </w:tabs>
            <w:rPr>
              <w:rFonts w:asciiTheme="minorHAnsi" w:eastAsiaTheme="minorEastAsia" w:hAnsiTheme="minorHAnsi" w:cstheme="minorBidi"/>
              <w:noProof/>
            </w:rPr>
          </w:pPr>
          <w:hyperlink w:anchor="_Toc301866569" w:history="1">
            <w:r w:rsidR="003C57B1" w:rsidRPr="00442B70">
              <w:rPr>
                <w:rStyle w:val="Hyperlink"/>
                <w:noProof/>
              </w:rPr>
              <w:t>Requirement</w:t>
            </w:r>
            <w:r w:rsidR="003C57B1">
              <w:rPr>
                <w:noProof/>
                <w:webHidden/>
              </w:rPr>
              <w:tab/>
            </w:r>
            <w:r>
              <w:rPr>
                <w:noProof/>
                <w:webHidden/>
              </w:rPr>
              <w:fldChar w:fldCharType="begin"/>
            </w:r>
            <w:r w:rsidR="003C57B1">
              <w:rPr>
                <w:noProof/>
                <w:webHidden/>
              </w:rPr>
              <w:instrText xml:space="preserve"> PAGEREF _Toc301866569 \h </w:instrText>
            </w:r>
            <w:r>
              <w:rPr>
                <w:noProof/>
                <w:webHidden/>
              </w:rPr>
            </w:r>
            <w:r>
              <w:rPr>
                <w:noProof/>
                <w:webHidden/>
              </w:rPr>
              <w:fldChar w:fldCharType="separate"/>
            </w:r>
            <w:r w:rsidR="003C57B1">
              <w:rPr>
                <w:noProof/>
                <w:webHidden/>
              </w:rPr>
              <w:t>39</w:t>
            </w:r>
            <w:r>
              <w:rPr>
                <w:noProof/>
                <w:webHidden/>
              </w:rPr>
              <w:fldChar w:fldCharType="end"/>
            </w:r>
          </w:hyperlink>
        </w:p>
        <w:p w:rsidR="003C57B1" w:rsidRDefault="005C6A08">
          <w:pPr>
            <w:pStyle w:val="TOC1"/>
            <w:tabs>
              <w:tab w:val="right" w:leader="dot" w:pos="9350"/>
            </w:tabs>
            <w:rPr>
              <w:rFonts w:asciiTheme="minorHAnsi" w:eastAsiaTheme="minorEastAsia" w:hAnsiTheme="minorHAnsi" w:cstheme="minorBidi"/>
              <w:noProof/>
            </w:rPr>
          </w:pPr>
          <w:hyperlink w:anchor="_Toc301866570" w:history="1">
            <w:r w:rsidR="003C57B1" w:rsidRPr="00442B70">
              <w:rPr>
                <w:rStyle w:val="Hyperlink"/>
                <w:noProof/>
              </w:rPr>
              <w:t>11. reports are grouped by category</w:t>
            </w:r>
            <w:r w:rsidR="003C57B1">
              <w:rPr>
                <w:noProof/>
                <w:webHidden/>
              </w:rPr>
              <w:tab/>
            </w:r>
            <w:r>
              <w:rPr>
                <w:noProof/>
                <w:webHidden/>
              </w:rPr>
              <w:fldChar w:fldCharType="begin"/>
            </w:r>
            <w:r w:rsidR="003C57B1">
              <w:rPr>
                <w:noProof/>
                <w:webHidden/>
              </w:rPr>
              <w:instrText xml:space="preserve"> PAGEREF _Toc301866570 \h </w:instrText>
            </w:r>
            <w:r>
              <w:rPr>
                <w:noProof/>
                <w:webHidden/>
              </w:rPr>
            </w:r>
            <w:r>
              <w:rPr>
                <w:noProof/>
                <w:webHidden/>
              </w:rPr>
              <w:fldChar w:fldCharType="separate"/>
            </w:r>
            <w:r w:rsidR="003C57B1">
              <w:rPr>
                <w:noProof/>
                <w:webHidden/>
              </w:rPr>
              <w:t>39</w:t>
            </w:r>
            <w:r>
              <w:rPr>
                <w:noProof/>
                <w:webHidden/>
              </w:rPr>
              <w:fldChar w:fldCharType="end"/>
            </w:r>
          </w:hyperlink>
        </w:p>
        <w:p w:rsidR="003C57B1" w:rsidRDefault="005C6A08">
          <w:pPr>
            <w:pStyle w:val="TOC2"/>
            <w:tabs>
              <w:tab w:val="right" w:leader="dot" w:pos="9350"/>
            </w:tabs>
            <w:rPr>
              <w:rFonts w:asciiTheme="minorHAnsi" w:eastAsiaTheme="minorEastAsia" w:hAnsiTheme="minorHAnsi" w:cstheme="minorBidi"/>
              <w:noProof/>
            </w:rPr>
          </w:pPr>
          <w:hyperlink w:anchor="_Toc301866571" w:history="1">
            <w:r w:rsidR="003C57B1" w:rsidRPr="00442B70">
              <w:rPr>
                <w:rStyle w:val="Hyperlink"/>
                <w:rFonts w:eastAsia="Times New Roman"/>
                <w:noProof/>
              </w:rPr>
              <w:t>Requirements</w:t>
            </w:r>
            <w:r w:rsidR="003C57B1">
              <w:rPr>
                <w:noProof/>
                <w:webHidden/>
              </w:rPr>
              <w:tab/>
            </w:r>
            <w:r>
              <w:rPr>
                <w:noProof/>
                <w:webHidden/>
              </w:rPr>
              <w:fldChar w:fldCharType="begin"/>
            </w:r>
            <w:r w:rsidR="003C57B1">
              <w:rPr>
                <w:noProof/>
                <w:webHidden/>
              </w:rPr>
              <w:instrText xml:space="preserve"> PAGEREF _Toc301866571 \h </w:instrText>
            </w:r>
            <w:r>
              <w:rPr>
                <w:noProof/>
                <w:webHidden/>
              </w:rPr>
            </w:r>
            <w:r>
              <w:rPr>
                <w:noProof/>
                <w:webHidden/>
              </w:rPr>
              <w:fldChar w:fldCharType="separate"/>
            </w:r>
            <w:r w:rsidR="003C57B1">
              <w:rPr>
                <w:noProof/>
                <w:webHidden/>
              </w:rPr>
              <w:t>39</w:t>
            </w:r>
            <w:r>
              <w:rPr>
                <w:noProof/>
                <w:webHidden/>
              </w:rPr>
              <w:fldChar w:fldCharType="end"/>
            </w:r>
          </w:hyperlink>
        </w:p>
        <w:p w:rsidR="003C57B1" w:rsidRDefault="005C6A08">
          <w:pPr>
            <w:pStyle w:val="TOC1"/>
            <w:tabs>
              <w:tab w:val="right" w:leader="dot" w:pos="9350"/>
            </w:tabs>
            <w:rPr>
              <w:rFonts w:asciiTheme="minorHAnsi" w:eastAsiaTheme="minorEastAsia" w:hAnsiTheme="minorHAnsi" w:cstheme="minorBidi"/>
              <w:noProof/>
            </w:rPr>
          </w:pPr>
          <w:hyperlink w:anchor="_Toc301866572" w:history="1">
            <w:r w:rsidR="003C57B1" w:rsidRPr="00442B70">
              <w:rPr>
                <w:rStyle w:val="Hyperlink"/>
                <w:rFonts w:eastAsia="Times New Roman"/>
                <w:noProof/>
              </w:rPr>
              <w:t>Implementation</w:t>
            </w:r>
            <w:r w:rsidR="003C57B1">
              <w:rPr>
                <w:noProof/>
                <w:webHidden/>
              </w:rPr>
              <w:tab/>
            </w:r>
            <w:r>
              <w:rPr>
                <w:noProof/>
                <w:webHidden/>
              </w:rPr>
              <w:fldChar w:fldCharType="begin"/>
            </w:r>
            <w:r w:rsidR="003C57B1">
              <w:rPr>
                <w:noProof/>
                <w:webHidden/>
              </w:rPr>
              <w:instrText xml:space="preserve"> PAGEREF _Toc301866572 \h </w:instrText>
            </w:r>
            <w:r>
              <w:rPr>
                <w:noProof/>
                <w:webHidden/>
              </w:rPr>
            </w:r>
            <w:r>
              <w:rPr>
                <w:noProof/>
                <w:webHidden/>
              </w:rPr>
              <w:fldChar w:fldCharType="separate"/>
            </w:r>
            <w:r w:rsidR="003C57B1">
              <w:rPr>
                <w:noProof/>
                <w:webHidden/>
              </w:rPr>
              <w:t>40</w:t>
            </w:r>
            <w:r>
              <w:rPr>
                <w:noProof/>
                <w:webHidden/>
              </w:rPr>
              <w:fldChar w:fldCharType="end"/>
            </w:r>
          </w:hyperlink>
        </w:p>
        <w:p w:rsidR="003C57B1" w:rsidRDefault="005C6A08">
          <w:pPr>
            <w:pStyle w:val="TOC1"/>
            <w:tabs>
              <w:tab w:val="right" w:leader="dot" w:pos="9350"/>
            </w:tabs>
            <w:rPr>
              <w:rFonts w:asciiTheme="minorHAnsi" w:eastAsiaTheme="minorEastAsia" w:hAnsiTheme="minorHAnsi" w:cstheme="minorBidi"/>
              <w:noProof/>
            </w:rPr>
          </w:pPr>
          <w:hyperlink w:anchor="_Toc301866573" w:history="1">
            <w:r w:rsidR="003C57B1" w:rsidRPr="00442B70">
              <w:rPr>
                <w:rStyle w:val="Hyperlink"/>
                <w:rFonts w:eastAsia="Times New Roman"/>
                <w:noProof/>
              </w:rPr>
              <w:t>Testing</w:t>
            </w:r>
            <w:r w:rsidR="003C57B1">
              <w:rPr>
                <w:noProof/>
                <w:webHidden/>
              </w:rPr>
              <w:tab/>
            </w:r>
            <w:r>
              <w:rPr>
                <w:noProof/>
                <w:webHidden/>
              </w:rPr>
              <w:fldChar w:fldCharType="begin"/>
            </w:r>
            <w:r w:rsidR="003C57B1">
              <w:rPr>
                <w:noProof/>
                <w:webHidden/>
              </w:rPr>
              <w:instrText xml:space="preserve"> PAGEREF _Toc301866573 \h </w:instrText>
            </w:r>
            <w:r>
              <w:rPr>
                <w:noProof/>
                <w:webHidden/>
              </w:rPr>
            </w:r>
            <w:r>
              <w:rPr>
                <w:noProof/>
                <w:webHidden/>
              </w:rPr>
              <w:fldChar w:fldCharType="separate"/>
            </w:r>
            <w:r w:rsidR="003C57B1">
              <w:rPr>
                <w:noProof/>
                <w:webHidden/>
              </w:rPr>
              <w:t>40</w:t>
            </w:r>
            <w:r>
              <w:rPr>
                <w:noProof/>
                <w:webHidden/>
              </w:rPr>
              <w:fldChar w:fldCharType="end"/>
            </w:r>
          </w:hyperlink>
        </w:p>
        <w:p w:rsidR="001220CA" w:rsidRDefault="005C6A08">
          <w:r>
            <w:fldChar w:fldCharType="end"/>
          </w:r>
        </w:p>
      </w:sdtContent>
    </w:sdt>
    <w:p w:rsidR="003A004F" w:rsidRDefault="003A004F" w:rsidP="003A004F">
      <w:pPr>
        <w:rPr>
          <w:rFonts w:asciiTheme="minorHAnsi" w:hAnsiTheme="minorHAnsi" w:cstheme="minorBidi"/>
          <w:color w:val="1F497D" w:themeColor="dark2"/>
        </w:rPr>
      </w:pPr>
    </w:p>
    <w:p w:rsidR="003A004F" w:rsidRDefault="003A004F" w:rsidP="003A004F">
      <w:pPr>
        <w:rPr>
          <w:lang w:val="en-AU"/>
        </w:rPr>
      </w:pPr>
    </w:p>
    <w:p w:rsidR="001220CA" w:rsidRPr="001220CA" w:rsidRDefault="001220CA" w:rsidP="001220CA">
      <w:pPr>
        <w:pStyle w:val="Heading1"/>
        <w:numPr>
          <w:ilvl w:val="0"/>
          <w:numId w:val="13"/>
        </w:numPr>
        <w:rPr>
          <w:lang w:val="en-AU"/>
        </w:rPr>
      </w:pPr>
      <w:bookmarkStart w:id="0" w:name="_Toc301866536"/>
      <w:r>
        <w:rPr>
          <w:lang w:val="en-AU"/>
        </w:rPr>
        <w:t>Existing Report menu links go to Report pages which also have scheduling controls.</w:t>
      </w:r>
      <w:bookmarkEnd w:id="0"/>
    </w:p>
    <w:p w:rsidR="00E32A09" w:rsidRDefault="007C20A2" w:rsidP="001220CA">
      <w:pPr>
        <w:pStyle w:val="ListParagraph"/>
        <w:rPr>
          <w:lang w:val="en-AU"/>
        </w:rPr>
      </w:pPr>
      <w:bookmarkStart w:id="1" w:name="_Toc301866537"/>
      <w:r w:rsidRPr="001220CA">
        <w:rPr>
          <w:rStyle w:val="Heading2Char"/>
        </w:rPr>
        <w:t>Requirement:</w:t>
      </w:r>
      <w:bookmarkEnd w:id="1"/>
      <w:r>
        <w:rPr>
          <w:lang w:val="en-AU"/>
        </w:rPr>
        <w:t xml:space="preserve"> </w:t>
      </w:r>
      <w:r w:rsidR="003A004F">
        <w:rPr>
          <w:lang w:val="en-AU"/>
        </w:rPr>
        <w:t xml:space="preserve">Allow org admins to create/define periodic reports </w:t>
      </w:r>
      <w:r w:rsidR="00360C49">
        <w:rPr>
          <w:lang w:val="en-AU"/>
        </w:rPr>
        <w:t xml:space="preserve">(for all reports implemented as Reporting Services Reports) </w:t>
      </w:r>
      <w:r w:rsidR="003A004F">
        <w:rPr>
          <w:lang w:val="en-AU"/>
        </w:rPr>
        <w:t>from the sam</w:t>
      </w:r>
      <w:r w:rsidR="00360C49">
        <w:rPr>
          <w:lang w:val="en-AU"/>
        </w:rPr>
        <w:t>e screen as the manual reports</w:t>
      </w:r>
      <w:r w:rsidR="003A004F">
        <w:rPr>
          <w:lang w:val="en-AU"/>
        </w:rPr>
        <w:t>.</w:t>
      </w:r>
    </w:p>
    <w:p w:rsidR="007C20A2" w:rsidRDefault="003A004F" w:rsidP="001220CA">
      <w:pPr>
        <w:pStyle w:val="ListParagraph"/>
        <w:rPr>
          <w:lang w:val="en-AU"/>
        </w:rPr>
      </w:pPr>
      <w:r>
        <w:rPr>
          <w:lang w:val="en-AU"/>
        </w:rPr>
        <w:t xml:space="preserve">  </w:t>
      </w:r>
    </w:p>
    <w:p w:rsidR="00BF5D79" w:rsidRDefault="00E32A09">
      <w:pPr>
        <w:pStyle w:val="Heading2"/>
        <w:rPr>
          <w:lang w:val="en-AU"/>
        </w:rPr>
      </w:pPr>
      <w:bookmarkStart w:id="2" w:name="_Toc301866538"/>
      <w:r>
        <w:rPr>
          <w:lang w:val="en-AU"/>
        </w:rPr>
        <w:t>Proposal:</w:t>
      </w:r>
      <w:bookmarkEnd w:id="2"/>
    </w:p>
    <w:p w:rsidR="007B5AD2" w:rsidRDefault="00EC6D8B">
      <w:pPr>
        <w:rPr>
          <w:lang w:val="en-AU"/>
        </w:rPr>
      </w:pPr>
      <w:r>
        <w:rPr>
          <w:lang w:val="en-AU"/>
        </w:rPr>
        <w:t>Users will create Report Schedules by clicking on the existing Report Menu links which will display a page which is ‘identical’ to the existing Report page however it will have additional controls located at the bottom of the page that allow the user to have the Report delivered a number of times (at a predefined Schedule) via Email.</w:t>
      </w:r>
    </w:p>
    <w:p w:rsidR="007B5AD2" w:rsidRDefault="00EC6D8B">
      <w:pPr>
        <w:rPr>
          <w:lang w:val="en-AU"/>
        </w:rPr>
      </w:pPr>
      <w:r>
        <w:rPr>
          <w:lang w:val="en-AU"/>
        </w:rPr>
        <w:t>Some screens may have minor changes (see Licensing Report page as this has been altered the most) – mostly in the height of the Course List – see actual screenshots for exact details.</w:t>
      </w:r>
    </w:p>
    <w:p w:rsidR="007B5AD2" w:rsidRDefault="00EC6D8B">
      <w:pPr>
        <w:rPr>
          <w:lang w:val="en-AU"/>
        </w:rPr>
      </w:pPr>
      <w:r>
        <w:rPr>
          <w:lang w:val="en-AU"/>
        </w:rPr>
        <w:t>Please note that Users wi</w:t>
      </w:r>
      <w:r w:rsidR="00E50B6B">
        <w:rPr>
          <w:lang w:val="en-AU"/>
        </w:rPr>
        <w:t xml:space="preserve">ll also be able to </w:t>
      </w:r>
      <w:r w:rsidR="002E71CC" w:rsidRPr="00C41B0F">
        <w:rPr>
          <w:highlight w:val="yellow"/>
          <w:lang w:val="en-AU"/>
        </w:rPr>
        <w:t xml:space="preserve">generate Periodic Reports by clicking on the </w:t>
      </w:r>
      <w:proofErr w:type="gramStart"/>
      <w:r w:rsidR="002E71CC" w:rsidRPr="00C41B0F">
        <w:rPr>
          <w:highlight w:val="yellow"/>
          <w:lang w:val="en-AU"/>
        </w:rPr>
        <w:t>New</w:t>
      </w:r>
      <w:proofErr w:type="gramEnd"/>
      <w:r w:rsidR="002E71CC" w:rsidRPr="00C41B0F">
        <w:rPr>
          <w:highlight w:val="yellow"/>
          <w:lang w:val="en-AU"/>
        </w:rPr>
        <w:t xml:space="preserve"> button</w:t>
      </w:r>
      <w:r w:rsidR="00D16889">
        <w:rPr>
          <w:lang w:val="en-AU"/>
        </w:rPr>
        <w:t>. F</w:t>
      </w:r>
      <w:r w:rsidR="00E50B6B">
        <w:rPr>
          <w:lang w:val="en-AU"/>
        </w:rPr>
        <w:t xml:space="preserve">or example, the </w:t>
      </w:r>
      <w:r>
        <w:rPr>
          <w:lang w:val="en-AU"/>
        </w:rPr>
        <w:t>Summary Report Screen by pressing the ‘New’ button on the ‘Periodic Report screen’ and selecting ‘Summary Report’ (in this way new Reporting Services Reports may be added to SALT without needing to create a link in the Report Menu).</w:t>
      </w:r>
    </w:p>
    <w:p w:rsidR="00E32A09" w:rsidRDefault="00E32A09">
      <w:pPr>
        <w:rPr>
          <w:lang w:val="en-AU"/>
        </w:rPr>
      </w:pPr>
      <w:r>
        <w:rPr>
          <w:lang w:val="en-AU"/>
        </w:rPr>
        <w:t>Report Schedules will be owned by a single individual and that individual is the only Recipient on the TO: list</w:t>
      </w:r>
    </w:p>
    <w:p w:rsidR="00E32A09" w:rsidRDefault="00E32A09">
      <w:pPr>
        <w:rPr>
          <w:lang w:val="en-AU"/>
        </w:rPr>
      </w:pPr>
      <w:r>
        <w:rPr>
          <w:lang w:val="en-AU"/>
        </w:rPr>
        <w:t>When the Report Schedule is made inactive or the owner of the Report is made inactive the Report Schedule does not send any Reports via email until both the Schedule and the Owner of the Schedule are made active.</w:t>
      </w:r>
    </w:p>
    <w:p w:rsidR="00E32A09" w:rsidRDefault="00E32A09">
      <w:pPr>
        <w:rPr>
          <w:lang w:val="en-AU"/>
        </w:rPr>
      </w:pPr>
      <w:r>
        <w:rPr>
          <w:lang w:val="en-AU"/>
        </w:rPr>
        <w:t>A Report schedule may have several CC: recipients, when a CC: recipient is inactive the other recipients will continue to receive the Reports via Email however the inactive Recipient/s will not receive the report.</w:t>
      </w:r>
    </w:p>
    <w:p w:rsidR="00E32A09" w:rsidRDefault="00E32A09">
      <w:pPr>
        <w:rPr>
          <w:lang w:val="en-AU"/>
        </w:rPr>
      </w:pPr>
      <w:r>
        <w:rPr>
          <w:lang w:val="en-AU"/>
        </w:rPr>
        <w:t xml:space="preserve">Report Schedules may be given a name to identify different schedules in the users list of </w:t>
      </w:r>
      <w:proofErr w:type="gramStart"/>
      <w:r>
        <w:rPr>
          <w:lang w:val="en-AU"/>
        </w:rPr>
        <w:t>schedules  (</w:t>
      </w:r>
      <w:proofErr w:type="gramEnd"/>
      <w:r>
        <w:rPr>
          <w:lang w:val="en-AU"/>
        </w:rPr>
        <w:t xml:space="preserve">For example ‘Quarterly Progress Summary’ or ‘Daily Progress Summary’) however the name of the Schedule does not appear in the Email that contains the Report. </w:t>
      </w:r>
      <w:r w:rsidR="001419A8">
        <w:rPr>
          <w:lang w:val="en-AU"/>
        </w:rPr>
        <w:t xml:space="preserve">(The Report that is sent would typically contain a localised Report Title and </w:t>
      </w:r>
      <w:proofErr w:type="spellStart"/>
      <w:r w:rsidR="001419A8">
        <w:rPr>
          <w:lang w:val="en-AU"/>
        </w:rPr>
        <w:t>DateFrom</w:t>
      </w:r>
      <w:proofErr w:type="spellEnd"/>
      <w:r w:rsidR="001419A8">
        <w:rPr>
          <w:lang w:val="en-AU"/>
        </w:rPr>
        <w:t xml:space="preserve"> and </w:t>
      </w:r>
      <w:proofErr w:type="spellStart"/>
      <w:r w:rsidR="001419A8">
        <w:rPr>
          <w:lang w:val="en-AU"/>
        </w:rPr>
        <w:t>DateTo</w:t>
      </w:r>
      <w:proofErr w:type="spellEnd"/>
      <w:r w:rsidR="001419A8">
        <w:rPr>
          <w:lang w:val="en-AU"/>
        </w:rPr>
        <w:t xml:space="preserve"> fields)</w:t>
      </w:r>
    </w:p>
    <w:p w:rsidR="001419A8" w:rsidRDefault="001419A8">
      <w:pPr>
        <w:rPr>
          <w:lang w:val="en-AU"/>
        </w:rPr>
      </w:pPr>
    </w:p>
    <w:p w:rsidR="00236FEF" w:rsidRDefault="00236FEF" w:rsidP="001220CA">
      <w:pPr>
        <w:pStyle w:val="Heading2"/>
        <w:rPr>
          <w:lang w:val="en-AU"/>
        </w:rPr>
      </w:pPr>
      <w:bookmarkStart w:id="3" w:name="_Toc301866539"/>
      <w:r>
        <w:rPr>
          <w:lang w:val="en-AU"/>
        </w:rPr>
        <w:lastRenderedPageBreak/>
        <w:t>Proposed layouts for Periodic controls:</w:t>
      </w:r>
      <w:bookmarkEnd w:id="3"/>
    </w:p>
    <w:p w:rsidR="004A3172" w:rsidRDefault="00236FEF" w:rsidP="004A3172">
      <w:pPr>
        <w:keepNext/>
      </w:pPr>
      <w:r>
        <w:rPr>
          <w:noProof/>
        </w:rPr>
        <w:drawing>
          <wp:inline distT="0" distB="0" distL="0" distR="0">
            <wp:extent cx="5943600" cy="483108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 cstate="print"/>
                    <a:srcRect/>
                    <a:stretch>
                      <a:fillRect/>
                    </a:stretch>
                  </pic:blipFill>
                  <pic:spPr bwMode="auto">
                    <a:xfrm>
                      <a:off x="0" y="0"/>
                      <a:ext cx="5943600" cy="4831080"/>
                    </a:xfrm>
                    <a:prstGeom prst="rect">
                      <a:avLst/>
                    </a:prstGeom>
                    <a:noFill/>
                    <a:ln w="9525">
                      <a:noFill/>
                      <a:miter lim="800000"/>
                      <a:headEnd/>
                      <a:tailEnd/>
                    </a:ln>
                  </pic:spPr>
                </pic:pic>
              </a:graphicData>
            </a:graphic>
          </wp:inline>
        </w:drawing>
      </w:r>
    </w:p>
    <w:p w:rsidR="00236FEF" w:rsidRDefault="004A3172" w:rsidP="004A3172">
      <w:pPr>
        <w:pStyle w:val="Caption"/>
        <w:rPr>
          <w:lang w:val="en-AU"/>
        </w:rPr>
      </w:pPr>
      <w:r>
        <w:t xml:space="preserve">Figure </w:t>
      </w:r>
      <w:r w:rsidR="005C6A08">
        <w:fldChar w:fldCharType="begin"/>
      </w:r>
      <w:r w:rsidR="006E6E11">
        <w:instrText xml:space="preserve"> SEQ Figure \* ARABIC </w:instrText>
      </w:r>
      <w:r w:rsidR="005C6A08">
        <w:fldChar w:fldCharType="separate"/>
      </w:r>
      <w:r w:rsidR="008C5E83">
        <w:rPr>
          <w:noProof/>
        </w:rPr>
        <w:t>1</w:t>
      </w:r>
      <w:r w:rsidR="005C6A08">
        <w:fldChar w:fldCharType="end"/>
      </w:r>
      <w:r>
        <w:t xml:space="preserve"> </w:t>
      </w:r>
      <w:r w:rsidR="001220CA">
        <w:t>“</w:t>
      </w:r>
      <w:r>
        <w:t>NOW</w:t>
      </w:r>
      <w:r w:rsidR="001220CA">
        <w:t>”</w:t>
      </w:r>
    </w:p>
    <w:p w:rsidR="00236FEF" w:rsidRDefault="00236FEF" w:rsidP="00236FEF">
      <w:pPr>
        <w:rPr>
          <w:lang w:val="en-AU"/>
        </w:rPr>
      </w:pPr>
    </w:p>
    <w:p w:rsidR="00360C49" w:rsidRDefault="00360C49" w:rsidP="00236FEF">
      <w:pPr>
        <w:rPr>
          <w:lang w:val="en-AU"/>
        </w:rPr>
      </w:pPr>
      <w:r>
        <w:rPr>
          <w:lang w:val="en-AU"/>
        </w:rPr>
        <w:t xml:space="preserve">The “Run Report” button will behave as it does now, it will render the Reporting Services Report in a panel that provides a toolbar containing </w:t>
      </w:r>
      <w:r w:rsidR="00547341">
        <w:rPr>
          <w:lang w:val="en-AU"/>
        </w:rPr>
        <w:t>pagination and exporting controls.</w:t>
      </w:r>
    </w:p>
    <w:p w:rsidR="00360C49" w:rsidRDefault="00360C49" w:rsidP="00360C49">
      <w:pPr>
        <w:keepNext/>
      </w:pPr>
      <w:r>
        <w:rPr>
          <w:noProof/>
        </w:rPr>
        <w:lastRenderedPageBreak/>
        <w:drawing>
          <wp:inline distT="0" distB="0" distL="0" distR="0">
            <wp:extent cx="5935980" cy="3619500"/>
            <wp:effectExtent l="1905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 cstate="print"/>
                    <a:srcRect/>
                    <a:stretch>
                      <a:fillRect/>
                    </a:stretch>
                  </pic:blipFill>
                  <pic:spPr bwMode="auto">
                    <a:xfrm>
                      <a:off x="0" y="0"/>
                      <a:ext cx="5935980" cy="3619500"/>
                    </a:xfrm>
                    <a:prstGeom prst="rect">
                      <a:avLst/>
                    </a:prstGeom>
                    <a:noFill/>
                    <a:ln w="9525">
                      <a:noFill/>
                      <a:miter lim="800000"/>
                      <a:headEnd/>
                      <a:tailEnd/>
                    </a:ln>
                  </pic:spPr>
                </pic:pic>
              </a:graphicData>
            </a:graphic>
          </wp:inline>
        </w:drawing>
      </w:r>
    </w:p>
    <w:p w:rsidR="00360C49" w:rsidRDefault="00360C49" w:rsidP="00360C49">
      <w:pPr>
        <w:pStyle w:val="Caption"/>
      </w:pPr>
      <w:r>
        <w:t xml:space="preserve">Figure </w:t>
      </w:r>
      <w:r w:rsidR="005C6A08">
        <w:fldChar w:fldCharType="begin"/>
      </w:r>
      <w:r w:rsidR="006E6E11">
        <w:instrText xml:space="preserve"> SEQ Figure \* ARABIC </w:instrText>
      </w:r>
      <w:r w:rsidR="005C6A08">
        <w:fldChar w:fldCharType="separate"/>
      </w:r>
      <w:r w:rsidR="008C5E83">
        <w:rPr>
          <w:noProof/>
        </w:rPr>
        <w:t>2</w:t>
      </w:r>
      <w:r w:rsidR="005C6A08">
        <w:fldChar w:fldCharType="end"/>
      </w:r>
      <w:r>
        <w:t xml:space="preserve"> </w:t>
      </w:r>
      <w:proofErr w:type="gramStart"/>
      <w:r>
        <w:t>The</w:t>
      </w:r>
      <w:proofErr w:type="gramEnd"/>
      <w:r>
        <w:t xml:space="preserve"> area in which the </w:t>
      </w:r>
      <w:r w:rsidR="00547341">
        <w:t xml:space="preserve">“Reporting Services” </w:t>
      </w:r>
      <w:r>
        <w:t>report will be rendered</w:t>
      </w:r>
    </w:p>
    <w:p w:rsidR="00547341" w:rsidRDefault="00547341" w:rsidP="00547341"/>
    <w:p w:rsidR="00547341" w:rsidRDefault="00547341" w:rsidP="00547341">
      <w:r>
        <w:t>The “Reset” button beside the “Run Report” button will clear the values from all of the controls above this “reset” button.</w:t>
      </w:r>
    </w:p>
    <w:p w:rsidR="00547341" w:rsidRDefault="00547341" w:rsidP="00547341"/>
    <w:p w:rsidR="00547341" w:rsidRDefault="00547341" w:rsidP="00547341">
      <w:r>
        <w:t xml:space="preserve">The “Now”-“Once </w:t>
      </w:r>
      <w:proofErr w:type="gramStart"/>
      <w:r>
        <w:t>Only</w:t>
      </w:r>
      <w:proofErr w:type="gramEnd"/>
      <w:r>
        <w:t xml:space="preserve">” – “More than once” </w:t>
      </w:r>
      <w:proofErr w:type="spellStart"/>
      <w:r>
        <w:t>RadioButton</w:t>
      </w:r>
      <w:r w:rsidR="00BC310E">
        <w:t>List</w:t>
      </w:r>
      <w:proofErr w:type="spellEnd"/>
      <w:r>
        <w:rPr>
          <w:noProof/>
        </w:rPr>
        <w:drawing>
          <wp:inline distT="0" distB="0" distL="0" distR="0">
            <wp:extent cx="922020" cy="563880"/>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 cstate="print"/>
                    <a:srcRect/>
                    <a:stretch>
                      <a:fillRect/>
                    </a:stretch>
                  </pic:blipFill>
                  <pic:spPr bwMode="auto">
                    <a:xfrm>
                      <a:off x="0" y="0"/>
                      <a:ext cx="922020" cy="563880"/>
                    </a:xfrm>
                    <a:prstGeom prst="rect">
                      <a:avLst/>
                    </a:prstGeom>
                    <a:noFill/>
                    <a:ln w="9525">
                      <a:noFill/>
                      <a:miter lim="800000"/>
                      <a:headEnd/>
                      <a:tailEnd/>
                    </a:ln>
                  </pic:spPr>
                </pic:pic>
              </a:graphicData>
            </a:graphic>
          </wp:inline>
        </w:drawing>
      </w:r>
      <w:r>
        <w:t>will show/hide additional controls as per figures 1, 3 and 4</w:t>
      </w:r>
    </w:p>
    <w:p w:rsidR="00547341" w:rsidRDefault="00547341" w:rsidP="00547341"/>
    <w:p w:rsidR="00547341" w:rsidRDefault="00547341" w:rsidP="00547341"/>
    <w:p w:rsidR="00547341" w:rsidRDefault="00547341" w:rsidP="00547341">
      <w:r>
        <w:t xml:space="preserve">When </w:t>
      </w:r>
      <w:r w:rsidRPr="001D22A7">
        <w:rPr>
          <w:rStyle w:val="Heading3Char"/>
        </w:rPr>
        <w:t>“Now”</w:t>
      </w:r>
      <w:r>
        <w:t xml:space="preserve"> is selected and the “Send” button is pressed a request to email the Report to the Report owners email address (and any other additional recipients </w:t>
      </w:r>
      <w:r w:rsidR="00F3554F">
        <w:t xml:space="preserve">selected as </w:t>
      </w:r>
      <w:proofErr w:type="spellStart"/>
      <w:proofErr w:type="gramStart"/>
      <w:r w:rsidR="00F3554F">
        <w:t>CCc</w:t>
      </w:r>
      <w:proofErr w:type="spellEnd"/>
      <w:proofErr w:type="gramEnd"/>
      <w:r w:rsidR="00F3554F">
        <w:t xml:space="preserve">) at the earliest moment possible will be queued. (A one-off Report Schedule will be created and will be processed based on relevant rules relating to priorities of Reporting Services Emails </w:t>
      </w:r>
      <w:proofErr w:type="spellStart"/>
      <w:r w:rsidR="00F3554F">
        <w:t>vs</w:t>
      </w:r>
      <w:proofErr w:type="spellEnd"/>
      <w:r w:rsidR="00F3554F">
        <w:t xml:space="preserve"> user webpage requests etc and any other devices such as “Stop mail” controls on mail throughput screens. The Report Schedule will not appear on any list of schedules. When the Report Schedule is processed it will be deleted. If the Reports Recipient is flagged “Inactive” at the time of processing the Schedule will be deleted without any emails being raised) The “Title” field is ignored when the “Now” </w:t>
      </w:r>
      <w:proofErr w:type="spellStart"/>
      <w:r w:rsidR="00F3554F">
        <w:t>RadioButton</w:t>
      </w:r>
      <w:proofErr w:type="spellEnd"/>
      <w:r w:rsidR="00F3554F">
        <w:t xml:space="preserve"> is selected – i.e. it is not saved and never appears on any emails.</w:t>
      </w:r>
      <w:r w:rsidR="009F7924">
        <w:t xml:space="preserve"> When a schedule is deleted no record is kept of the schedule ever having existed (for audit purposes).</w:t>
      </w:r>
    </w:p>
    <w:p w:rsidR="00F3554F" w:rsidRDefault="00F3554F" w:rsidP="00547341"/>
    <w:p w:rsidR="00F3554F" w:rsidRPr="00547341" w:rsidRDefault="00F3554F" w:rsidP="00F3554F">
      <w:r>
        <w:t xml:space="preserve">When </w:t>
      </w:r>
      <w:r w:rsidRPr="001D22A7">
        <w:rPr>
          <w:rStyle w:val="Heading3Char"/>
        </w:rPr>
        <w:t>“</w:t>
      </w:r>
      <w:r w:rsidR="00E42A12" w:rsidRPr="001D22A7">
        <w:rPr>
          <w:rStyle w:val="Heading3Char"/>
        </w:rPr>
        <w:t>Once only</w:t>
      </w:r>
      <w:r w:rsidRPr="001D22A7">
        <w:rPr>
          <w:rStyle w:val="Heading3Char"/>
        </w:rPr>
        <w:t>”</w:t>
      </w:r>
      <w:r>
        <w:t xml:space="preserve"> is selected </w:t>
      </w:r>
      <w:r w:rsidR="00E42A12">
        <w:t xml:space="preserve">a date control is displayed and this date control must be populated before the </w:t>
      </w:r>
      <w:r>
        <w:t xml:space="preserve">“Send” button </w:t>
      </w:r>
      <w:r w:rsidR="00E42A12">
        <w:t xml:space="preserve">can be pressed (validation behaves as per all existing controls). When the “Send” button </w:t>
      </w:r>
      <w:r>
        <w:t xml:space="preserve">is pressed a request to email the Report to the Report owners email address (and any </w:t>
      </w:r>
      <w:r>
        <w:lastRenderedPageBreak/>
        <w:t>other additional recipients selected as CC</w:t>
      </w:r>
      <w:r w:rsidR="00E7191F">
        <w:t>s</w:t>
      </w:r>
      <w:r>
        <w:t xml:space="preserve">) at </w:t>
      </w:r>
      <w:r w:rsidR="00E42A12">
        <w:t xml:space="preserve">00:00:00 in the </w:t>
      </w:r>
      <w:proofErr w:type="spellStart"/>
      <w:r w:rsidR="00E42A12">
        <w:t>Organisations</w:t>
      </w:r>
      <w:proofErr w:type="spellEnd"/>
      <w:r w:rsidR="00E42A12">
        <w:t xml:space="preserve"> </w:t>
      </w:r>
      <w:proofErr w:type="spellStart"/>
      <w:r w:rsidR="00E42A12">
        <w:t>Timezone</w:t>
      </w:r>
      <w:proofErr w:type="spellEnd"/>
      <w:r w:rsidR="00E42A12">
        <w:t xml:space="preserve"> on the day selected in the date control </w:t>
      </w:r>
      <w:r>
        <w:t>be queued. (A on</w:t>
      </w:r>
      <w:r w:rsidR="00E42A12">
        <w:t>c</w:t>
      </w:r>
      <w:r>
        <w:t xml:space="preserve">e-off Report Schedule will be created and will be processed based on relevant rules relating to priorities of Reporting Services Emails </w:t>
      </w:r>
      <w:proofErr w:type="spellStart"/>
      <w:r>
        <w:t>vs</w:t>
      </w:r>
      <w:proofErr w:type="spellEnd"/>
      <w:r>
        <w:t xml:space="preserve"> user webpage requests etc and any other devices such as “Stop mail” controls on mail throughput screens. The Report Schedule will appear on list</w:t>
      </w:r>
      <w:r w:rsidR="00E42A12">
        <w:t>s</w:t>
      </w:r>
      <w:r>
        <w:t xml:space="preserve"> of schedules. When the Report Schedule is processed it will be deleted. If the Reports Recipient is flagged “Inactive” at the time of processing the Schedule will be deleted without any emails being raised) The “Title” field </w:t>
      </w:r>
      <w:r w:rsidR="00E42A12">
        <w:t xml:space="preserve">becomes the “Report Title” of the Report Schedule </w:t>
      </w:r>
      <w:r>
        <w:t>when the “</w:t>
      </w:r>
      <w:r w:rsidR="00E42A12">
        <w:t>Once Only</w:t>
      </w:r>
      <w:r>
        <w:t xml:space="preserve">” </w:t>
      </w:r>
      <w:proofErr w:type="spellStart"/>
      <w:r>
        <w:t>RadioButton</w:t>
      </w:r>
      <w:proofErr w:type="spellEnd"/>
      <w:r>
        <w:t xml:space="preserve"> is selected – i.e. it is saved </w:t>
      </w:r>
      <w:r w:rsidR="00E42A12">
        <w:t xml:space="preserve">as the “Report Title” of the Report Schedule however it </w:t>
      </w:r>
      <w:r>
        <w:t>never appears on any emails.</w:t>
      </w:r>
      <w:r w:rsidR="009F7924" w:rsidRPr="009F7924">
        <w:t xml:space="preserve"> </w:t>
      </w:r>
      <w:r w:rsidR="009F7924">
        <w:t>When a schedule is deleted no record is kept of the schedule ever having existed (for audit purposes).</w:t>
      </w:r>
    </w:p>
    <w:p w:rsidR="00F3554F" w:rsidRDefault="00F3554F" w:rsidP="00547341"/>
    <w:p w:rsidR="00E42A12" w:rsidRDefault="00E42A12" w:rsidP="00547341"/>
    <w:p w:rsidR="00E42A12" w:rsidRDefault="00E42A12" w:rsidP="00E42A12">
      <w:r>
        <w:t xml:space="preserve">When </w:t>
      </w:r>
      <w:r w:rsidRPr="001D22A7">
        <w:rPr>
          <w:rStyle w:val="Heading3Char"/>
        </w:rPr>
        <w:t xml:space="preserve">“More than </w:t>
      </w:r>
      <w:proofErr w:type="gramStart"/>
      <w:r w:rsidRPr="001D22A7">
        <w:rPr>
          <w:rStyle w:val="Heading3Char"/>
        </w:rPr>
        <w:t>Once</w:t>
      </w:r>
      <w:proofErr w:type="gramEnd"/>
      <w:r w:rsidRPr="001D22A7">
        <w:rPr>
          <w:rStyle w:val="Heading3Char"/>
        </w:rPr>
        <w:t>”</w:t>
      </w:r>
      <w:r>
        <w:t xml:space="preserve"> is selected the following controls will appear:</w:t>
      </w:r>
    </w:p>
    <w:p w:rsidR="00BF5D79" w:rsidRDefault="00E42A12">
      <w:pPr>
        <w:pStyle w:val="ListParagraph"/>
        <w:numPr>
          <w:ilvl w:val="0"/>
          <w:numId w:val="25"/>
        </w:numPr>
      </w:pPr>
      <w:r>
        <w:t xml:space="preserve">A “Start date” </w:t>
      </w:r>
      <w:r w:rsidR="00B64C84">
        <w:t xml:space="preserve">date </w:t>
      </w:r>
      <w:r>
        <w:t>control</w:t>
      </w:r>
    </w:p>
    <w:p w:rsidR="00BF5D79" w:rsidRDefault="00E42A12">
      <w:pPr>
        <w:pStyle w:val="ListParagraph"/>
        <w:numPr>
          <w:ilvl w:val="0"/>
          <w:numId w:val="25"/>
        </w:numPr>
      </w:pPr>
      <w:r>
        <w:t xml:space="preserve">A “No end Date”-“End after”-“End On” </w:t>
      </w:r>
      <w:proofErr w:type="spellStart"/>
      <w:r>
        <w:t>RadioGroupList</w:t>
      </w:r>
      <w:proofErr w:type="spellEnd"/>
      <w:r>
        <w:t xml:space="preserve"> of buttons</w:t>
      </w:r>
    </w:p>
    <w:p w:rsidR="00BF5D79" w:rsidRDefault="00E42A12">
      <w:pPr>
        <w:pStyle w:val="ListParagraph"/>
        <w:numPr>
          <w:ilvl w:val="0"/>
          <w:numId w:val="25"/>
        </w:numPr>
      </w:pPr>
      <w:r>
        <w:t xml:space="preserve">A </w:t>
      </w:r>
      <w:r w:rsidR="00B64C84">
        <w:t>“Number of reports” text box (and label)</w:t>
      </w:r>
    </w:p>
    <w:p w:rsidR="00BF5D79" w:rsidRDefault="00B64C84">
      <w:pPr>
        <w:pStyle w:val="ListParagraph"/>
        <w:numPr>
          <w:ilvl w:val="0"/>
          <w:numId w:val="25"/>
        </w:numPr>
      </w:pPr>
      <w:r>
        <w:t>An “End on” date control</w:t>
      </w:r>
    </w:p>
    <w:p w:rsidR="00BF5D79" w:rsidRDefault="000E1751">
      <w:pPr>
        <w:pStyle w:val="ListParagraph"/>
        <w:numPr>
          <w:ilvl w:val="0"/>
          <w:numId w:val="25"/>
        </w:numPr>
      </w:pPr>
      <w:r>
        <w:t>A “</w:t>
      </w:r>
      <w:r w:rsidR="006E6E11" w:rsidRPr="006E6E11">
        <w:rPr>
          <w:rStyle w:val="Heading3Char"/>
        </w:rPr>
        <w:t>How often</w:t>
      </w:r>
      <w:r>
        <w:t xml:space="preserve">” text edit control and a </w:t>
      </w:r>
      <w:proofErr w:type="spellStart"/>
      <w:r>
        <w:t>listbox</w:t>
      </w:r>
      <w:proofErr w:type="spellEnd"/>
      <w:r>
        <w:t xml:space="preserve"> containing (localized versions of) “</w:t>
      </w:r>
      <w:proofErr w:type="spellStart"/>
      <w:r>
        <w:t>day”,”week</w:t>
      </w:r>
      <w:proofErr w:type="spellEnd"/>
      <w:r>
        <w:t>”, “month” and “year”.</w:t>
      </w:r>
    </w:p>
    <w:p w:rsidR="00B64C84" w:rsidRDefault="00B64C84" w:rsidP="00E42A12"/>
    <w:p w:rsidR="00B64C84" w:rsidRDefault="00B64C84" w:rsidP="00E42A12">
      <w:r>
        <w:t xml:space="preserve">The “Start date” </w:t>
      </w:r>
      <w:r w:rsidR="00E42A12">
        <w:t xml:space="preserve">date control </w:t>
      </w:r>
      <w:r w:rsidR="000E1751">
        <w:t xml:space="preserve">and the “How Often” control </w:t>
      </w:r>
      <w:r w:rsidR="00E42A12">
        <w:t xml:space="preserve">must be populated before the “Send” button can be pressed (validation behaves as per all existing controls). </w:t>
      </w:r>
    </w:p>
    <w:p w:rsidR="00B64C84" w:rsidRDefault="00B64C84" w:rsidP="00E42A12"/>
    <w:p w:rsidR="00B64C84" w:rsidRDefault="00B64C84" w:rsidP="00E42A12">
      <w:r>
        <w:t>When the “No end date”</w:t>
      </w:r>
      <w:r w:rsidR="00BC310E">
        <w:t xml:space="preserve"> option is selected no further controls need be populated and the Report Schedule can be saved when the “Send” button is pressed.</w:t>
      </w:r>
    </w:p>
    <w:p w:rsidR="00BC310E" w:rsidRDefault="00BC310E" w:rsidP="00E42A12"/>
    <w:p w:rsidR="00BC310E" w:rsidRDefault="00BC310E" w:rsidP="00E42A12">
      <w:r>
        <w:t>When the “end after” option is selected the user must populate the “number of reports” textbox with a positive non-zero integer before saving the Report Schedule.</w:t>
      </w:r>
    </w:p>
    <w:p w:rsidR="00B64C84" w:rsidRDefault="00B64C84" w:rsidP="00E42A12"/>
    <w:p w:rsidR="00BC310E" w:rsidRDefault="00BC310E" w:rsidP="00E42A12">
      <w:r>
        <w:t>When the “end on” option is selected the date control beside the “end on” option must be populated before saving the Report Schedule.</w:t>
      </w:r>
    </w:p>
    <w:p w:rsidR="00BC310E" w:rsidRDefault="00BC310E" w:rsidP="00E42A12"/>
    <w:p w:rsidR="00E42A12" w:rsidRDefault="00E42A12" w:rsidP="00E42A12">
      <w:r>
        <w:t>When the “Send” button is pressed a request to email the Report to the Report owners email address (and any other additional recipients selected as CC</w:t>
      </w:r>
      <w:r w:rsidR="00E7191F">
        <w:t>s</w:t>
      </w:r>
      <w:r>
        <w:t xml:space="preserve">) </w:t>
      </w:r>
      <w:r w:rsidR="00D06EA5">
        <w:t xml:space="preserve">as soon as possible </w:t>
      </w:r>
      <w:proofErr w:type="gramStart"/>
      <w:r w:rsidR="00D06EA5">
        <w:t xml:space="preserve">after </w:t>
      </w:r>
      <w:r>
        <w:t xml:space="preserve"> 00:00:00</w:t>
      </w:r>
      <w:proofErr w:type="gramEnd"/>
      <w:r>
        <w:t xml:space="preserve"> in the </w:t>
      </w:r>
      <w:proofErr w:type="spellStart"/>
      <w:r>
        <w:t>Organisations</w:t>
      </w:r>
      <w:proofErr w:type="spellEnd"/>
      <w:r>
        <w:t xml:space="preserve"> </w:t>
      </w:r>
      <w:proofErr w:type="spellStart"/>
      <w:r>
        <w:t>Timezone</w:t>
      </w:r>
      <w:proofErr w:type="spellEnd"/>
      <w:r>
        <w:t xml:space="preserve"> </w:t>
      </w:r>
      <w:r w:rsidR="00D06EA5">
        <w:t>(after</w:t>
      </w:r>
      <w:r w:rsidR="00457913">
        <w:t xml:space="preserve"> the</w:t>
      </w:r>
      <w:r w:rsidR="00D06EA5">
        <w:t xml:space="preserve"> overnight job has </w:t>
      </w:r>
      <w:r w:rsidR="00457913">
        <w:t xml:space="preserve">been run for that </w:t>
      </w:r>
      <w:proofErr w:type="spellStart"/>
      <w:r w:rsidR="00457913">
        <w:t>Organisation</w:t>
      </w:r>
      <w:proofErr w:type="spellEnd"/>
      <w:r w:rsidR="00D06EA5">
        <w:t>)</w:t>
      </w:r>
      <w:r>
        <w:t xml:space="preserve">on the day selected in the </w:t>
      </w:r>
      <w:r w:rsidR="00BC310E">
        <w:t>“Start date”</w:t>
      </w:r>
      <w:r>
        <w:t xml:space="preserve"> control be queued. (A </w:t>
      </w:r>
      <w:r w:rsidR="00BC310E">
        <w:t xml:space="preserve">repeating </w:t>
      </w:r>
      <w:r>
        <w:t xml:space="preserve">Report Schedule will be created and will be processed based on relevant rules relating to priorities of Reporting Services Emails </w:t>
      </w:r>
      <w:r w:rsidR="00457913">
        <w:t xml:space="preserve">Vs </w:t>
      </w:r>
      <w:r>
        <w:t xml:space="preserve">user webpage requests etc and any other devices such as “Stop mail” controls on mail throughput screens. The Report Schedule will appear on lists of schedules. When the Report Schedule is processed it will </w:t>
      </w:r>
      <w:r w:rsidR="00BC310E">
        <w:t xml:space="preserve">not </w:t>
      </w:r>
      <w:r>
        <w:t>be deleted</w:t>
      </w:r>
      <w:r w:rsidR="00BC310E">
        <w:t xml:space="preserve"> (unless it has met its “end criteria” – see below)</w:t>
      </w:r>
      <w:r>
        <w:t xml:space="preserve">. If the Reports Recipient is flagged “Inactive” </w:t>
      </w:r>
      <w:r w:rsidR="0063444B">
        <w:t xml:space="preserve">or the Report is Flagged as inactive </w:t>
      </w:r>
      <w:r>
        <w:t xml:space="preserve">at the time </w:t>
      </w:r>
      <w:r w:rsidR="0063444B">
        <w:t xml:space="preserve">the Schedule should have been processed then the “Last Sent Date”, “Date From” and “Date To” are moved forward by amounts (defined below) appropriate to the “How often” ,“Date From” and “Date To” controls so that the next time a User examines the schedule the “Date From” and “Date To” </w:t>
      </w:r>
      <w:r w:rsidR="00150954">
        <w:t>controls will show the correct values for the next time the Report is to be sent.</w:t>
      </w:r>
      <w:r>
        <w:t xml:space="preserve">  The “Title” field becomes the “Report Title” of the Report Schedule when the “</w:t>
      </w:r>
      <w:r w:rsidR="00BC310E">
        <w:t>More than o</w:t>
      </w:r>
      <w:r>
        <w:t xml:space="preserve">nce ” </w:t>
      </w:r>
      <w:proofErr w:type="spellStart"/>
      <w:r>
        <w:t>RadioButton</w:t>
      </w:r>
      <w:proofErr w:type="spellEnd"/>
      <w:r>
        <w:t xml:space="preserve"> is selected – i.e. it is saved as the “Report Title” of the Report Schedule however it never appears on any emails.</w:t>
      </w:r>
    </w:p>
    <w:p w:rsidR="00BC310E" w:rsidRDefault="00BC310E" w:rsidP="00E42A12"/>
    <w:p w:rsidR="00BC310E" w:rsidRDefault="00BC310E" w:rsidP="001D22A7">
      <w:pPr>
        <w:pStyle w:val="Heading3"/>
      </w:pPr>
      <w:bookmarkStart w:id="4" w:name="_Toc301866540"/>
      <w:r>
        <w:lastRenderedPageBreak/>
        <w:t>“Report schedule “End criteria”</w:t>
      </w:r>
      <w:bookmarkEnd w:id="4"/>
    </w:p>
    <w:p w:rsidR="00BC310E" w:rsidRDefault="00BC310E" w:rsidP="00E42A12">
      <w:r>
        <w:t>When SALT processes a schedule (sends emails to the active recipient and any CC: addresses)</w:t>
      </w:r>
      <w:r w:rsidR="009F7924">
        <w:t xml:space="preserve"> it records how many times the Report has been sent </w:t>
      </w:r>
      <w:r w:rsidR="00CA4CDF">
        <w:t>(it increments the “</w:t>
      </w:r>
      <w:r w:rsidR="006E6E11" w:rsidRPr="006E6E11">
        <w:rPr>
          <w:rStyle w:val="Heading3Char"/>
        </w:rPr>
        <w:t>Number of times Report sent</w:t>
      </w:r>
      <w:r w:rsidR="00CA4CDF">
        <w:t xml:space="preserve">” counter) </w:t>
      </w:r>
      <w:r w:rsidR="009F7924">
        <w:t xml:space="preserve">and the date that it was last sent </w:t>
      </w:r>
      <w:r w:rsidR="001D22A7">
        <w:t xml:space="preserve">(see note below) </w:t>
      </w:r>
      <w:r w:rsidR="009F7924">
        <w:t>and examines the schedule “end on” or “end after” criteria to determine if the schedule has completed and should be deleted.</w:t>
      </w:r>
      <w:r w:rsidR="009F7924" w:rsidRPr="009F7924">
        <w:t xml:space="preserve"> </w:t>
      </w:r>
      <w:r w:rsidR="009F7924">
        <w:t xml:space="preserve">When a schedule is deleted no record is kept of the schedule ever having existed (for audit purposes). If the user has specified “end after” N reports the schedule is deleted after that many reports </w:t>
      </w:r>
      <w:r w:rsidR="006E6E11" w:rsidRPr="006E6E11">
        <w:rPr>
          <w:b/>
        </w:rPr>
        <w:t>have been sent</w:t>
      </w:r>
      <w:r w:rsidR="009F7924">
        <w:t>, If an “end on” date has been specified the Report schedule will be deleted at (or as soon as possible after) Midnight on that date, and no reports will be generated after that date for that schedule.</w:t>
      </w:r>
    </w:p>
    <w:p w:rsidR="009F7924" w:rsidRDefault="009F7924" w:rsidP="00E42A12"/>
    <w:p w:rsidR="001D22A7" w:rsidRDefault="001D22A7" w:rsidP="001D22A7">
      <w:pPr>
        <w:pStyle w:val="Heading3"/>
      </w:pPr>
      <w:bookmarkStart w:id="5" w:name="_Toc301866541"/>
      <w:r>
        <w:t>“Last Sent Date”</w:t>
      </w:r>
      <w:bookmarkEnd w:id="5"/>
    </w:p>
    <w:p w:rsidR="009F7924" w:rsidRDefault="001D22A7" w:rsidP="00E42A12">
      <w:r>
        <w:t xml:space="preserve">The date saved as the “Last sent Date” will be the “Start Date” plus the integer number of </w:t>
      </w:r>
      <w:r w:rsidR="000150FA">
        <w:t xml:space="preserve"> </w:t>
      </w:r>
      <w:r>
        <w:t>periods</w:t>
      </w:r>
      <w:r w:rsidR="000150FA">
        <w:t xml:space="preserve"> (say months if 1 month is selected) that have elapsed before the date the Report was actually sent.</w:t>
      </w:r>
    </w:p>
    <w:p w:rsidR="000150FA" w:rsidRDefault="000150FA" w:rsidP="00E42A12">
      <w:r>
        <w:t>For example:</w:t>
      </w:r>
    </w:p>
    <w:p w:rsidR="000150FA" w:rsidRDefault="000150FA" w:rsidP="004A4F60">
      <w:pPr>
        <w:pStyle w:val="ListParagraph"/>
        <w:numPr>
          <w:ilvl w:val="0"/>
          <w:numId w:val="20"/>
        </w:numPr>
      </w:pPr>
      <w:r>
        <w:t>if the Report start date is ‘31 Jan 2011’ but the Report is not sent until ‘1 Feb 2011’ then the “Last Sent Date” will be recorded as “31 Jan 2011’ (</w:t>
      </w:r>
      <w:proofErr w:type="spellStart"/>
      <w:r>
        <w:t>startdate</w:t>
      </w:r>
      <w:proofErr w:type="spellEnd"/>
      <w:r>
        <w:t xml:space="preserve"> plus zero months)</w:t>
      </w:r>
    </w:p>
    <w:p w:rsidR="000150FA" w:rsidRDefault="000150FA" w:rsidP="000150FA">
      <w:r>
        <w:t xml:space="preserve">if the Report start date is ‘31 Jan 2009’ but the Report is not sent until ‘1 Feb 2011’ </w:t>
      </w:r>
      <w:r w:rsidR="00CA4CDF">
        <w:t>(the</w:t>
      </w:r>
      <w:r w:rsidR="00150954">
        <w:t xml:space="preserve"> Report Service may have been disabled</w:t>
      </w:r>
      <w:r w:rsidR="00CA4CDF">
        <w:t xml:space="preserve"> for some time) </w:t>
      </w:r>
      <w:r>
        <w:t>then the “Last Sent Date” will be recorded as “31 Jan 2011’ (</w:t>
      </w:r>
      <w:proofErr w:type="spellStart"/>
      <w:r>
        <w:t>startdate</w:t>
      </w:r>
      <w:proofErr w:type="spellEnd"/>
      <w:r>
        <w:t xml:space="preserve"> plus 24 months)</w:t>
      </w:r>
      <w:r w:rsidR="00150954">
        <w:t xml:space="preserve"> (Please note that the “Last Sent Date”, “Date From” and “Date To” are always moved forward </w:t>
      </w:r>
      <w:r w:rsidR="006E6E11" w:rsidRPr="006E6E11">
        <w:rPr>
          <w:b/>
        </w:rPr>
        <w:t>together</w:t>
      </w:r>
      <w:r w:rsidR="00150954">
        <w:t xml:space="preserve"> by amounts (defined below) appropriate to the “How often” ,“Date From” and “Date To” controls - so in this case the “Date From” and “Date To” controls will also be advanced by 24 times the amount they would have advanced in a single Report Cycle.) The GUI (Periodic Reports Webpage) will only display values for the “How often” ,“Date From” and “Date To” controls as they appear in the tables so that if the </w:t>
      </w:r>
      <w:r w:rsidR="00A6221E">
        <w:t>“Report Sending Service” is not running and advancing the Schedules then the values displayed by the GUI could be for dates in the past.(If the GUI did automatically advance the “Date From” and “Date To” controls before displaying them and the user were to make a minor change to a Report schedule that was scheduled to be sent moments before the user started to edit the schedule then it is possible that the Report may not be sent (this cycle) as the webpage would save the new values of “Date From” and “Date To”(that had been advanced by the webpage).</w:t>
      </w:r>
    </w:p>
    <w:p w:rsidR="00457913" w:rsidRDefault="00457913" w:rsidP="000150FA">
      <w:r>
        <w:t>When a schedule is saved the next date that the Report should be delivered on will be calculated and stored (in this document this date will be referred to as the “Next Run Date</w:t>
      </w:r>
      <w:proofErr w:type="gramStart"/>
      <w:r>
        <w:t>” ,</w:t>
      </w:r>
      <w:proofErr w:type="gramEnd"/>
      <w:r>
        <w:t xml:space="preserve"> when the “current date” exceeds the “Next Run Date” the  “Next Run Date” will be moved forward by the “How often” period and the report will be delivered (if the reports owner is Active).</w:t>
      </w:r>
    </w:p>
    <w:p w:rsidR="004A4F60" w:rsidRDefault="004A4F60" w:rsidP="000150FA"/>
    <w:p w:rsidR="00E42A12" w:rsidRDefault="00E42A12" w:rsidP="00547341"/>
    <w:p w:rsidR="008F3479" w:rsidRDefault="008F3479" w:rsidP="00547341">
      <w:pPr>
        <w:rPr>
          <w:color w:val="7030A0"/>
          <w:sz w:val="28"/>
          <w:szCs w:val="28"/>
        </w:rPr>
      </w:pPr>
      <w:r>
        <w:t xml:space="preserve">“Date From and Date To” fields (also Historic date and Effective date fields) will be </w:t>
      </w:r>
      <w:r w:rsidR="00380BFE">
        <w:t>incremented</w:t>
      </w:r>
      <w:r>
        <w:t xml:space="preserve"> (every time the </w:t>
      </w:r>
      <w:r w:rsidR="00793D16">
        <w:t xml:space="preserve">“Next Run Date”  is incremented </w:t>
      </w:r>
      <w:r>
        <w:t xml:space="preserve">in the same way </w:t>
      </w:r>
      <w:r w:rsidR="00380BFE">
        <w:t xml:space="preserve">if the period is for an entire month </w:t>
      </w:r>
      <w:r w:rsidR="00380BFE" w:rsidRPr="00380BFE">
        <w:rPr>
          <w:color w:val="7030A0"/>
          <w:sz w:val="28"/>
          <w:szCs w:val="28"/>
          <w:highlight w:val="yellow"/>
        </w:rPr>
        <w:t>– add rules for periods other than a month</w:t>
      </w:r>
    </w:p>
    <w:p w:rsidR="00EC6D8B" w:rsidRDefault="00EC6D8B" w:rsidP="00547341">
      <w:pPr>
        <w:rPr>
          <w:color w:val="7030A0"/>
          <w:sz w:val="28"/>
          <w:szCs w:val="28"/>
        </w:rPr>
      </w:pPr>
    </w:p>
    <w:p w:rsidR="00EC6D8B" w:rsidRDefault="00EC6D8B" w:rsidP="00EC6D8B">
      <w:r>
        <w:t>The “Reset” button beside the “Send Report” button will clear the value</w:t>
      </w:r>
      <w:r w:rsidR="00C47490">
        <w:t xml:space="preserve">s from all of the controls between the ‘Run Report’ and ‘Send’ </w:t>
      </w:r>
      <w:r>
        <w:t>button</w:t>
      </w:r>
      <w:r w:rsidR="00C47490">
        <w:t>s</w:t>
      </w:r>
      <w:r>
        <w:t>.</w:t>
      </w:r>
    </w:p>
    <w:p w:rsidR="00EC6D8B" w:rsidRPr="00380BFE" w:rsidRDefault="00EC6D8B" w:rsidP="00547341">
      <w:pPr>
        <w:rPr>
          <w:color w:val="7030A0"/>
          <w:sz w:val="28"/>
          <w:szCs w:val="28"/>
        </w:rPr>
      </w:pPr>
    </w:p>
    <w:p w:rsidR="004A3172" w:rsidRDefault="004A3172" w:rsidP="004A3172">
      <w:pPr>
        <w:keepNext/>
      </w:pPr>
    </w:p>
    <w:p w:rsidR="004A3172" w:rsidRDefault="004A3172" w:rsidP="004A3172">
      <w:pPr>
        <w:pStyle w:val="Caption"/>
      </w:pPr>
      <w:r>
        <w:t xml:space="preserve">Figure </w:t>
      </w:r>
      <w:r w:rsidR="005C6A08">
        <w:fldChar w:fldCharType="begin"/>
      </w:r>
      <w:r w:rsidR="006E6E11">
        <w:instrText xml:space="preserve"> SEQ Figure \* ARABIC </w:instrText>
      </w:r>
      <w:r w:rsidR="005C6A08">
        <w:fldChar w:fldCharType="separate"/>
      </w:r>
      <w:r w:rsidR="008C5E83">
        <w:rPr>
          <w:noProof/>
        </w:rPr>
        <w:t>3</w:t>
      </w:r>
      <w:r w:rsidR="005C6A08">
        <w:fldChar w:fldCharType="end"/>
      </w:r>
      <w:r>
        <w:t xml:space="preserve"> </w:t>
      </w:r>
      <w:r w:rsidR="001220CA">
        <w:t>“</w:t>
      </w:r>
      <w:r>
        <w:t>ONCE ONLY</w:t>
      </w:r>
      <w:r w:rsidR="001220CA">
        <w:t>”</w:t>
      </w:r>
    </w:p>
    <w:p w:rsidR="00236FEF" w:rsidRDefault="00236FEF" w:rsidP="00236FEF">
      <w:pPr>
        <w:rPr>
          <w:lang w:val="en-AU"/>
        </w:rPr>
      </w:pPr>
    </w:p>
    <w:p w:rsidR="004A3172" w:rsidRDefault="004A3172" w:rsidP="00236FEF">
      <w:pPr>
        <w:rPr>
          <w:lang w:val="en-AU"/>
        </w:rPr>
      </w:pPr>
    </w:p>
    <w:p w:rsidR="004A3172" w:rsidRDefault="000E1751" w:rsidP="004A3172">
      <w:pPr>
        <w:keepNext/>
      </w:pPr>
      <w:r>
        <w:rPr>
          <w:noProof/>
        </w:rPr>
        <w:drawing>
          <wp:inline distT="0" distB="0" distL="0" distR="0">
            <wp:extent cx="5417820" cy="239268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 cstate="print"/>
                    <a:srcRect/>
                    <a:stretch>
                      <a:fillRect/>
                    </a:stretch>
                  </pic:blipFill>
                  <pic:spPr bwMode="auto">
                    <a:xfrm>
                      <a:off x="0" y="0"/>
                      <a:ext cx="5417820" cy="2392680"/>
                    </a:xfrm>
                    <a:prstGeom prst="rect">
                      <a:avLst/>
                    </a:prstGeom>
                    <a:noFill/>
                    <a:ln w="9525">
                      <a:noFill/>
                      <a:miter lim="800000"/>
                      <a:headEnd/>
                      <a:tailEnd/>
                    </a:ln>
                  </pic:spPr>
                </pic:pic>
              </a:graphicData>
            </a:graphic>
          </wp:inline>
        </w:drawing>
      </w:r>
    </w:p>
    <w:p w:rsidR="004A3172" w:rsidRDefault="004A3172" w:rsidP="004A3172">
      <w:pPr>
        <w:pStyle w:val="Caption"/>
      </w:pPr>
      <w:r>
        <w:t xml:space="preserve">Figure </w:t>
      </w:r>
      <w:r w:rsidR="005C6A08">
        <w:fldChar w:fldCharType="begin"/>
      </w:r>
      <w:r w:rsidR="006E6E11">
        <w:instrText xml:space="preserve"> SEQ Figure \* ARABIC </w:instrText>
      </w:r>
      <w:r w:rsidR="005C6A08">
        <w:fldChar w:fldCharType="separate"/>
      </w:r>
      <w:r w:rsidR="008C5E83">
        <w:rPr>
          <w:noProof/>
        </w:rPr>
        <w:t>4</w:t>
      </w:r>
      <w:r w:rsidR="005C6A08">
        <w:fldChar w:fldCharType="end"/>
      </w:r>
      <w:r>
        <w:t xml:space="preserve"> </w:t>
      </w:r>
      <w:r w:rsidR="001220CA">
        <w:t>“</w:t>
      </w:r>
      <w:r>
        <w:t>REPEATED</w:t>
      </w:r>
      <w:r w:rsidR="001220CA">
        <w:t>”</w:t>
      </w:r>
    </w:p>
    <w:p w:rsidR="00380BFE" w:rsidRDefault="00380BFE" w:rsidP="00380BFE"/>
    <w:p w:rsidR="00380BFE" w:rsidRDefault="00380BFE" w:rsidP="00380BFE">
      <w:r>
        <w:t>A CC: field will also be visible (just above the “Send” button)</w:t>
      </w:r>
      <w:r w:rsidR="00F35EB3">
        <w:t>, the control will appear as the CC: field on an Email in outlook however w</w:t>
      </w:r>
      <w:r>
        <w:t xml:space="preserve">hen the user enters the CC: field (sets focus on that control) a list of </w:t>
      </w:r>
      <w:r w:rsidR="00F35EB3">
        <w:t xml:space="preserve">ALL </w:t>
      </w:r>
      <w:r w:rsidR="002C6B5A">
        <w:t>Active U</w:t>
      </w:r>
      <w:r w:rsidR="00F35EB3">
        <w:t xml:space="preserve">nit Admins and </w:t>
      </w:r>
      <w:r w:rsidR="002C6B5A">
        <w:t xml:space="preserve">Active </w:t>
      </w:r>
      <w:r w:rsidR="00F35EB3">
        <w:t xml:space="preserve">Org Admins </w:t>
      </w:r>
      <w:r w:rsidR="002C6B5A">
        <w:t xml:space="preserve">for the Organisation (plus Inactive Admins that are currently CC: recipients) </w:t>
      </w:r>
      <w:r w:rsidR="00F35EB3">
        <w:t>with checkboxes will be displayed:</w:t>
      </w:r>
    </w:p>
    <w:p w:rsidR="002C6B5A" w:rsidRDefault="00F35EB3" w:rsidP="00380BFE">
      <w:r>
        <w:rPr>
          <w:noProof/>
        </w:rPr>
        <w:drawing>
          <wp:inline distT="0" distB="0" distL="0" distR="0">
            <wp:extent cx="2834640" cy="1699260"/>
            <wp:effectExtent l="1905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 cstate="print"/>
                    <a:srcRect/>
                    <a:stretch>
                      <a:fillRect/>
                    </a:stretch>
                  </pic:blipFill>
                  <pic:spPr bwMode="auto">
                    <a:xfrm>
                      <a:off x="0" y="0"/>
                      <a:ext cx="2834640" cy="1699260"/>
                    </a:xfrm>
                    <a:prstGeom prst="rect">
                      <a:avLst/>
                    </a:prstGeom>
                    <a:noFill/>
                    <a:ln w="9525">
                      <a:noFill/>
                      <a:miter lim="800000"/>
                      <a:headEnd/>
                      <a:tailEnd/>
                    </a:ln>
                  </pic:spPr>
                </pic:pic>
              </a:graphicData>
            </a:graphic>
          </wp:inline>
        </w:drawing>
      </w:r>
      <w:r>
        <w:t xml:space="preserve">and the user can select which admins are selected as CC recipients </w:t>
      </w:r>
      <w:r w:rsidR="002C6B5A">
        <w:t>(Inactive Admins will be listed in grey text or will have the word Inactive appended to their names to indicate their status)</w:t>
      </w:r>
      <w:r w:rsidR="00C47490">
        <w:t xml:space="preserve"> In this way </w:t>
      </w:r>
      <w:r w:rsidR="009F052A">
        <w:t>SALT is able to ensure that Reports are not sent to the email addresses in the CC:  list that belong to INACTIVE users.</w:t>
      </w:r>
      <w:r w:rsidR="009F052A" w:rsidDel="009F052A">
        <w:t xml:space="preserve"> </w:t>
      </w:r>
    </w:p>
    <w:p w:rsidR="00F35EB3" w:rsidRDefault="00F35EB3" w:rsidP="00380BFE">
      <w:r>
        <w:t xml:space="preserve">(note that on the day the message is actually sent the application should only send the Report to ACTIVE recipients who currently have permission to Administer the Units contained in the Report, Recipients that have permission to Administer only SOME of the Units contained in the Report will </w:t>
      </w:r>
      <w:r w:rsidR="002C6B5A">
        <w:t xml:space="preserve">not </w:t>
      </w:r>
      <w:r>
        <w:t xml:space="preserve">receive </w:t>
      </w:r>
      <w:r w:rsidR="002C6B5A">
        <w:t>any version of the Report</w:t>
      </w:r>
      <w:r>
        <w:t>)</w:t>
      </w:r>
    </w:p>
    <w:p w:rsidR="00F35EB3" w:rsidRPr="00380BFE" w:rsidRDefault="00F35EB3" w:rsidP="00380BFE"/>
    <w:p w:rsidR="00236FEF" w:rsidRPr="00236FEF" w:rsidRDefault="00236FEF" w:rsidP="00236FEF">
      <w:pPr>
        <w:rPr>
          <w:lang w:val="en-AU"/>
        </w:rPr>
      </w:pPr>
    </w:p>
    <w:p w:rsidR="00B420D3" w:rsidRDefault="007C20A2" w:rsidP="00B420D3">
      <w:pPr>
        <w:pStyle w:val="Heading2"/>
        <w:rPr>
          <w:lang w:val="en-AU"/>
        </w:rPr>
      </w:pPr>
      <w:bookmarkStart w:id="6" w:name="_Toc301866542"/>
      <w:r>
        <w:rPr>
          <w:lang w:val="en-AU"/>
        </w:rPr>
        <w:lastRenderedPageBreak/>
        <w:t>Proposed screen layouts for the Report screens:</w:t>
      </w:r>
      <w:bookmarkEnd w:id="6"/>
    </w:p>
    <w:p w:rsidR="00BD058A" w:rsidRDefault="00D0798A" w:rsidP="00B420D3">
      <w:pPr>
        <w:rPr>
          <w:lang w:val="en-AU"/>
        </w:rPr>
      </w:pPr>
      <w:r>
        <w:rPr>
          <w:noProof/>
        </w:rPr>
        <w:drawing>
          <wp:inline distT="0" distB="0" distL="0" distR="0">
            <wp:extent cx="5943600" cy="4595686"/>
            <wp:effectExtent l="19050" t="0" r="0" b="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5943600" cy="4595686"/>
                    </a:xfrm>
                    <a:prstGeom prst="rect">
                      <a:avLst/>
                    </a:prstGeom>
                    <a:noFill/>
                    <a:ln w="9525">
                      <a:noFill/>
                      <a:miter lim="800000"/>
                      <a:headEnd/>
                      <a:tailEnd/>
                    </a:ln>
                  </pic:spPr>
                </pic:pic>
              </a:graphicData>
            </a:graphic>
          </wp:inline>
        </w:drawing>
      </w:r>
    </w:p>
    <w:p w:rsidR="00BD058A" w:rsidRDefault="00BD058A" w:rsidP="007C20A2">
      <w:pPr>
        <w:pStyle w:val="ListParagraph"/>
        <w:rPr>
          <w:lang w:val="en-AU"/>
        </w:rPr>
      </w:pPr>
    </w:p>
    <w:p w:rsidR="00BD058A" w:rsidRDefault="00D0798A" w:rsidP="007C20A2">
      <w:pPr>
        <w:pStyle w:val="ListParagraph"/>
        <w:rPr>
          <w:lang w:val="en-AU"/>
        </w:rPr>
      </w:pPr>
      <w:r>
        <w:rPr>
          <w:noProof/>
        </w:rPr>
        <w:lastRenderedPageBreak/>
        <w:drawing>
          <wp:inline distT="0" distB="0" distL="0" distR="0">
            <wp:extent cx="5943600" cy="4595686"/>
            <wp:effectExtent l="1905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5943600" cy="4595686"/>
                    </a:xfrm>
                    <a:prstGeom prst="rect">
                      <a:avLst/>
                    </a:prstGeom>
                    <a:noFill/>
                    <a:ln w="9525">
                      <a:noFill/>
                      <a:miter lim="800000"/>
                      <a:headEnd/>
                      <a:tailEnd/>
                    </a:ln>
                  </pic:spPr>
                </pic:pic>
              </a:graphicData>
            </a:graphic>
          </wp:inline>
        </w:drawing>
      </w:r>
    </w:p>
    <w:p w:rsidR="00BD058A" w:rsidRDefault="00BD058A" w:rsidP="007C20A2">
      <w:pPr>
        <w:pStyle w:val="ListParagraph"/>
        <w:rPr>
          <w:lang w:val="en-AU"/>
        </w:rPr>
      </w:pPr>
    </w:p>
    <w:p w:rsidR="00BD058A" w:rsidRDefault="00E70C0D" w:rsidP="007C20A2">
      <w:pPr>
        <w:pStyle w:val="ListParagraph"/>
        <w:rPr>
          <w:lang w:val="en-AU"/>
        </w:rPr>
      </w:pPr>
      <w:r>
        <w:rPr>
          <w:noProof/>
        </w:rPr>
        <w:lastRenderedPageBreak/>
        <w:drawing>
          <wp:inline distT="0" distB="0" distL="0" distR="0">
            <wp:extent cx="5943600" cy="4595686"/>
            <wp:effectExtent l="19050" t="0" r="0" b="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5943600" cy="4595686"/>
                    </a:xfrm>
                    <a:prstGeom prst="rect">
                      <a:avLst/>
                    </a:prstGeom>
                    <a:noFill/>
                    <a:ln w="9525">
                      <a:noFill/>
                      <a:miter lim="800000"/>
                      <a:headEnd/>
                      <a:tailEnd/>
                    </a:ln>
                  </pic:spPr>
                </pic:pic>
              </a:graphicData>
            </a:graphic>
          </wp:inline>
        </w:drawing>
      </w:r>
    </w:p>
    <w:p w:rsidR="00BD058A" w:rsidRDefault="00D0798A" w:rsidP="007C20A2">
      <w:pPr>
        <w:pStyle w:val="ListParagraph"/>
        <w:rPr>
          <w:lang w:val="en-AU"/>
        </w:rPr>
      </w:pPr>
      <w:r>
        <w:rPr>
          <w:noProof/>
        </w:rPr>
        <w:lastRenderedPageBreak/>
        <w:drawing>
          <wp:inline distT="0" distB="0" distL="0" distR="0">
            <wp:extent cx="5943600" cy="4595686"/>
            <wp:effectExtent l="19050" t="0" r="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943600" cy="4595686"/>
                    </a:xfrm>
                    <a:prstGeom prst="rect">
                      <a:avLst/>
                    </a:prstGeom>
                    <a:noFill/>
                    <a:ln w="9525">
                      <a:noFill/>
                      <a:miter lim="800000"/>
                      <a:headEnd/>
                      <a:tailEnd/>
                    </a:ln>
                  </pic:spPr>
                </pic:pic>
              </a:graphicData>
            </a:graphic>
          </wp:inline>
        </w:drawing>
      </w:r>
    </w:p>
    <w:p w:rsidR="00BD058A" w:rsidRDefault="00E70C0D" w:rsidP="007C20A2">
      <w:pPr>
        <w:pStyle w:val="ListParagraph"/>
        <w:rPr>
          <w:lang w:val="en-AU"/>
        </w:rPr>
      </w:pPr>
      <w:r>
        <w:rPr>
          <w:noProof/>
        </w:rPr>
        <w:lastRenderedPageBreak/>
        <w:drawing>
          <wp:inline distT="0" distB="0" distL="0" distR="0">
            <wp:extent cx="5943600" cy="4595686"/>
            <wp:effectExtent l="19050" t="0" r="0" b="0"/>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a:stretch>
                      <a:fillRect/>
                    </a:stretch>
                  </pic:blipFill>
                  <pic:spPr bwMode="auto">
                    <a:xfrm>
                      <a:off x="0" y="0"/>
                      <a:ext cx="5943600" cy="4595686"/>
                    </a:xfrm>
                    <a:prstGeom prst="rect">
                      <a:avLst/>
                    </a:prstGeom>
                    <a:noFill/>
                    <a:ln w="9525">
                      <a:noFill/>
                      <a:miter lim="800000"/>
                      <a:headEnd/>
                      <a:tailEnd/>
                    </a:ln>
                  </pic:spPr>
                </pic:pic>
              </a:graphicData>
            </a:graphic>
          </wp:inline>
        </w:drawing>
      </w:r>
    </w:p>
    <w:p w:rsidR="00BD058A" w:rsidRDefault="00BD058A" w:rsidP="007C20A2">
      <w:pPr>
        <w:pStyle w:val="ListParagraph"/>
        <w:rPr>
          <w:lang w:val="en-AU"/>
        </w:rPr>
      </w:pPr>
    </w:p>
    <w:p w:rsidR="00BD058A" w:rsidRDefault="00E70C0D" w:rsidP="007C20A2">
      <w:pPr>
        <w:pStyle w:val="ListParagraph"/>
        <w:rPr>
          <w:lang w:val="en-AU"/>
        </w:rPr>
      </w:pPr>
      <w:r>
        <w:rPr>
          <w:noProof/>
        </w:rPr>
        <w:lastRenderedPageBreak/>
        <w:drawing>
          <wp:inline distT="0" distB="0" distL="0" distR="0">
            <wp:extent cx="5943600" cy="4595686"/>
            <wp:effectExtent l="19050" t="0" r="0" b="0"/>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a:stretch>
                      <a:fillRect/>
                    </a:stretch>
                  </pic:blipFill>
                  <pic:spPr bwMode="auto">
                    <a:xfrm>
                      <a:off x="0" y="0"/>
                      <a:ext cx="5943600" cy="4595686"/>
                    </a:xfrm>
                    <a:prstGeom prst="rect">
                      <a:avLst/>
                    </a:prstGeom>
                    <a:noFill/>
                    <a:ln w="9525">
                      <a:noFill/>
                      <a:miter lim="800000"/>
                      <a:headEnd/>
                      <a:tailEnd/>
                    </a:ln>
                  </pic:spPr>
                </pic:pic>
              </a:graphicData>
            </a:graphic>
          </wp:inline>
        </w:drawing>
      </w:r>
    </w:p>
    <w:p w:rsidR="00BD058A" w:rsidRDefault="00BD058A" w:rsidP="007C20A2">
      <w:pPr>
        <w:pStyle w:val="ListParagraph"/>
        <w:rPr>
          <w:lang w:val="en-AU"/>
        </w:rPr>
      </w:pPr>
    </w:p>
    <w:p w:rsidR="00BD058A" w:rsidRDefault="00BD058A" w:rsidP="007C20A2">
      <w:pPr>
        <w:pStyle w:val="ListParagraph"/>
        <w:rPr>
          <w:lang w:val="en-AU"/>
        </w:rPr>
      </w:pPr>
    </w:p>
    <w:p w:rsidR="00BD058A" w:rsidRDefault="006B29AC" w:rsidP="007C20A2">
      <w:pPr>
        <w:pStyle w:val="ListParagraph"/>
        <w:rPr>
          <w:lang w:val="en-AU"/>
        </w:rPr>
      </w:pPr>
      <w:r>
        <w:rPr>
          <w:noProof/>
        </w:rPr>
        <w:lastRenderedPageBreak/>
        <w:drawing>
          <wp:inline distT="0" distB="0" distL="0" distR="0">
            <wp:extent cx="5943600" cy="4595686"/>
            <wp:effectExtent l="19050" t="0" r="0" b="0"/>
            <wp:docPr id="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srcRect/>
                    <a:stretch>
                      <a:fillRect/>
                    </a:stretch>
                  </pic:blipFill>
                  <pic:spPr bwMode="auto">
                    <a:xfrm>
                      <a:off x="0" y="0"/>
                      <a:ext cx="5943600" cy="4595686"/>
                    </a:xfrm>
                    <a:prstGeom prst="rect">
                      <a:avLst/>
                    </a:prstGeom>
                    <a:noFill/>
                    <a:ln w="9525">
                      <a:noFill/>
                      <a:miter lim="800000"/>
                      <a:headEnd/>
                      <a:tailEnd/>
                    </a:ln>
                  </pic:spPr>
                </pic:pic>
              </a:graphicData>
            </a:graphic>
          </wp:inline>
        </w:drawing>
      </w:r>
    </w:p>
    <w:p w:rsidR="00BD058A" w:rsidRDefault="00BD058A" w:rsidP="007C20A2">
      <w:pPr>
        <w:pStyle w:val="ListParagraph"/>
        <w:rPr>
          <w:lang w:val="en-AU"/>
        </w:rPr>
      </w:pPr>
    </w:p>
    <w:p w:rsidR="00BD058A" w:rsidRDefault="00BD058A" w:rsidP="007C20A2">
      <w:pPr>
        <w:pStyle w:val="ListParagraph"/>
        <w:rPr>
          <w:lang w:val="en-AU"/>
        </w:rPr>
      </w:pPr>
    </w:p>
    <w:p w:rsidR="00BD058A" w:rsidRDefault="006B29AC" w:rsidP="007C20A2">
      <w:pPr>
        <w:pStyle w:val="ListParagraph"/>
        <w:rPr>
          <w:lang w:val="en-AU"/>
        </w:rPr>
      </w:pPr>
      <w:r>
        <w:rPr>
          <w:noProof/>
        </w:rPr>
        <w:lastRenderedPageBreak/>
        <w:drawing>
          <wp:inline distT="0" distB="0" distL="0" distR="0">
            <wp:extent cx="5943600" cy="4595686"/>
            <wp:effectExtent l="19050" t="0" r="0"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srcRect/>
                    <a:stretch>
                      <a:fillRect/>
                    </a:stretch>
                  </pic:blipFill>
                  <pic:spPr bwMode="auto">
                    <a:xfrm>
                      <a:off x="0" y="0"/>
                      <a:ext cx="5943600" cy="4595686"/>
                    </a:xfrm>
                    <a:prstGeom prst="rect">
                      <a:avLst/>
                    </a:prstGeom>
                    <a:noFill/>
                    <a:ln w="9525">
                      <a:noFill/>
                      <a:miter lim="800000"/>
                      <a:headEnd/>
                      <a:tailEnd/>
                    </a:ln>
                  </pic:spPr>
                </pic:pic>
              </a:graphicData>
            </a:graphic>
          </wp:inline>
        </w:drawing>
      </w:r>
    </w:p>
    <w:p w:rsidR="00BD058A" w:rsidRDefault="00BD058A" w:rsidP="007C20A2">
      <w:pPr>
        <w:pStyle w:val="ListParagraph"/>
        <w:rPr>
          <w:lang w:val="en-AU"/>
        </w:rPr>
      </w:pPr>
    </w:p>
    <w:p w:rsidR="00BD058A" w:rsidRDefault="00BD058A" w:rsidP="007C20A2">
      <w:pPr>
        <w:pStyle w:val="ListParagraph"/>
        <w:rPr>
          <w:lang w:val="en-AU"/>
        </w:rPr>
      </w:pPr>
    </w:p>
    <w:p w:rsidR="00BD058A" w:rsidRDefault="00BD058A" w:rsidP="007C20A2">
      <w:pPr>
        <w:pStyle w:val="ListParagraph"/>
        <w:rPr>
          <w:lang w:val="en-AU"/>
        </w:rPr>
      </w:pPr>
    </w:p>
    <w:p w:rsidR="00BD058A" w:rsidRDefault="006B29AC" w:rsidP="007C20A2">
      <w:pPr>
        <w:pStyle w:val="ListParagraph"/>
        <w:rPr>
          <w:lang w:val="en-AU"/>
        </w:rPr>
      </w:pPr>
      <w:r>
        <w:rPr>
          <w:noProof/>
        </w:rPr>
        <w:lastRenderedPageBreak/>
        <w:drawing>
          <wp:inline distT="0" distB="0" distL="0" distR="0">
            <wp:extent cx="5943600" cy="4595686"/>
            <wp:effectExtent l="19050" t="0" r="0"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srcRect/>
                    <a:stretch>
                      <a:fillRect/>
                    </a:stretch>
                  </pic:blipFill>
                  <pic:spPr bwMode="auto">
                    <a:xfrm>
                      <a:off x="0" y="0"/>
                      <a:ext cx="5943600" cy="4595686"/>
                    </a:xfrm>
                    <a:prstGeom prst="rect">
                      <a:avLst/>
                    </a:prstGeom>
                    <a:noFill/>
                    <a:ln w="9525">
                      <a:noFill/>
                      <a:miter lim="800000"/>
                      <a:headEnd/>
                      <a:tailEnd/>
                    </a:ln>
                  </pic:spPr>
                </pic:pic>
              </a:graphicData>
            </a:graphic>
          </wp:inline>
        </w:drawing>
      </w:r>
    </w:p>
    <w:p w:rsidR="00BD058A" w:rsidRDefault="00BD058A" w:rsidP="007C20A2">
      <w:pPr>
        <w:pStyle w:val="ListParagraph"/>
        <w:rPr>
          <w:lang w:val="en-AU"/>
        </w:rPr>
      </w:pPr>
    </w:p>
    <w:p w:rsidR="00BD058A" w:rsidRDefault="006B29AC" w:rsidP="007C20A2">
      <w:pPr>
        <w:pStyle w:val="ListParagraph"/>
        <w:rPr>
          <w:lang w:val="en-AU"/>
        </w:rPr>
      </w:pPr>
      <w:r>
        <w:rPr>
          <w:noProof/>
        </w:rPr>
        <w:lastRenderedPageBreak/>
        <w:drawing>
          <wp:inline distT="0" distB="0" distL="0" distR="0">
            <wp:extent cx="5943600" cy="4595686"/>
            <wp:effectExtent l="19050" t="0" r="0" b="0"/>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srcRect/>
                    <a:stretch>
                      <a:fillRect/>
                    </a:stretch>
                  </pic:blipFill>
                  <pic:spPr bwMode="auto">
                    <a:xfrm>
                      <a:off x="0" y="0"/>
                      <a:ext cx="5943600" cy="4595686"/>
                    </a:xfrm>
                    <a:prstGeom prst="rect">
                      <a:avLst/>
                    </a:prstGeom>
                    <a:noFill/>
                    <a:ln w="9525">
                      <a:noFill/>
                      <a:miter lim="800000"/>
                      <a:headEnd/>
                      <a:tailEnd/>
                    </a:ln>
                  </pic:spPr>
                </pic:pic>
              </a:graphicData>
            </a:graphic>
          </wp:inline>
        </w:drawing>
      </w:r>
    </w:p>
    <w:p w:rsidR="00BD058A" w:rsidRDefault="00BD058A" w:rsidP="007C20A2">
      <w:pPr>
        <w:pStyle w:val="ListParagraph"/>
        <w:rPr>
          <w:lang w:val="en-AU"/>
        </w:rPr>
      </w:pPr>
    </w:p>
    <w:p w:rsidR="00BD058A" w:rsidRDefault="006B29AC" w:rsidP="007C20A2">
      <w:pPr>
        <w:pStyle w:val="ListParagraph"/>
        <w:rPr>
          <w:lang w:val="en-AU"/>
        </w:rPr>
      </w:pPr>
      <w:r>
        <w:rPr>
          <w:noProof/>
        </w:rPr>
        <w:lastRenderedPageBreak/>
        <w:drawing>
          <wp:inline distT="0" distB="0" distL="0" distR="0">
            <wp:extent cx="5943600" cy="4595686"/>
            <wp:effectExtent l="19050" t="0" r="0"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cstate="print"/>
                    <a:srcRect/>
                    <a:stretch>
                      <a:fillRect/>
                    </a:stretch>
                  </pic:blipFill>
                  <pic:spPr bwMode="auto">
                    <a:xfrm>
                      <a:off x="0" y="0"/>
                      <a:ext cx="5943600" cy="4595686"/>
                    </a:xfrm>
                    <a:prstGeom prst="rect">
                      <a:avLst/>
                    </a:prstGeom>
                    <a:noFill/>
                    <a:ln w="9525">
                      <a:noFill/>
                      <a:miter lim="800000"/>
                      <a:headEnd/>
                      <a:tailEnd/>
                    </a:ln>
                  </pic:spPr>
                </pic:pic>
              </a:graphicData>
            </a:graphic>
          </wp:inline>
        </w:drawing>
      </w:r>
    </w:p>
    <w:p w:rsidR="00BD058A" w:rsidRDefault="00BD058A" w:rsidP="007C20A2">
      <w:pPr>
        <w:pStyle w:val="ListParagraph"/>
        <w:rPr>
          <w:lang w:val="en-AU"/>
        </w:rPr>
      </w:pPr>
    </w:p>
    <w:p w:rsidR="00BD058A" w:rsidRDefault="00BD058A" w:rsidP="007C20A2">
      <w:pPr>
        <w:pStyle w:val="ListParagraph"/>
        <w:rPr>
          <w:lang w:val="en-AU"/>
        </w:rPr>
      </w:pPr>
    </w:p>
    <w:p w:rsidR="003A004F" w:rsidRDefault="006B29AC" w:rsidP="007C20A2">
      <w:pPr>
        <w:pStyle w:val="ListParagraph"/>
        <w:rPr>
          <w:lang w:val="en-AU"/>
        </w:rPr>
      </w:pPr>
      <w:r>
        <w:rPr>
          <w:noProof/>
        </w:rPr>
        <w:lastRenderedPageBreak/>
        <w:drawing>
          <wp:inline distT="0" distB="0" distL="0" distR="0">
            <wp:extent cx="5943600" cy="4595686"/>
            <wp:effectExtent l="19050" t="0" r="0" b="0"/>
            <wp:docPr id="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srcRect/>
                    <a:stretch>
                      <a:fillRect/>
                    </a:stretch>
                  </pic:blipFill>
                  <pic:spPr bwMode="auto">
                    <a:xfrm>
                      <a:off x="0" y="0"/>
                      <a:ext cx="5943600" cy="4595686"/>
                    </a:xfrm>
                    <a:prstGeom prst="rect">
                      <a:avLst/>
                    </a:prstGeom>
                    <a:noFill/>
                    <a:ln w="9525">
                      <a:noFill/>
                      <a:miter lim="800000"/>
                      <a:headEnd/>
                      <a:tailEnd/>
                    </a:ln>
                  </pic:spPr>
                </pic:pic>
              </a:graphicData>
            </a:graphic>
          </wp:inline>
        </w:drawing>
      </w:r>
      <w:r w:rsidR="003A004F">
        <w:rPr>
          <w:lang w:val="en-AU"/>
        </w:rPr>
        <w:br/>
      </w:r>
    </w:p>
    <w:p w:rsidR="003A004F" w:rsidRDefault="00D0798A">
      <w:pPr>
        <w:spacing w:after="200" w:line="276" w:lineRule="auto"/>
        <w:rPr>
          <w:color w:val="000000" w:themeColor="text1"/>
          <w:lang w:val="en-AU"/>
        </w:rPr>
      </w:pPr>
      <w:r>
        <w:rPr>
          <w:noProof/>
          <w:color w:val="000000" w:themeColor="text1"/>
        </w:rPr>
        <w:lastRenderedPageBreak/>
        <w:drawing>
          <wp:inline distT="0" distB="0" distL="0" distR="0">
            <wp:extent cx="5943600" cy="4595686"/>
            <wp:effectExtent l="19050" t="0" r="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5943600" cy="4595686"/>
                    </a:xfrm>
                    <a:prstGeom prst="rect">
                      <a:avLst/>
                    </a:prstGeom>
                    <a:noFill/>
                    <a:ln w="9525">
                      <a:noFill/>
                      <a:miter lim="800000"/>
                      <a:headEnd/>
                      <a:tailEnd/>
                    </a:ln>
                  </pic:spPr>
                </pic:pic>
              </a:graphicData>
            </a:graphic>
          </wp:inline>
        </w:drawing>
      </w:r>
      <w:r w:rsidR="003A004F" w:rsidRPr="003A004F">
        <w:rPr>
          <w:color w:val="000000" w:themeColor="text1"/>
          <w:lang w:val="en-AU"/>
        </w:rPr>
        <w:br w:type="page"/>
      </w:r>
      <w:r>
        <w:rPr>
          <w:noProof/>
          <w:color w:val="000000" w:themeColor="text1"/>
        </w:rPr>
        <w:lastRenderedPageBreak/>
        <w:drawing>
          <wp:inline distT="0" distB="0" distL="0" distR="0">
            <wp:extent cx="5943600" cy="4595686"/>
            <wp:effectExtent l="1905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5943600" cy="4595686"/>
                    </a:xfrm>
                    <a:prstGeom prst="rect">
                      <a:avLst/>
                    </a:prstGeom>
                    <a:noFill/>
                    <a:ln w="9525">
                      <a:noFill/>
                      <a:miter lim="800000"/>
                      <a:headEnd/>
                      <a:tailEnd/>
                    </a:ln>
                  </pic:spPr>
                </pic:pic>
              </a:graphicData>
            </a:graphic>
          </wp:inline>
        </w:drawing>
      </w:r>
    </w:p>
    <w:p w:rsidR="00D0798A" w:rsidRPr="003A004F" w:rsidRDefault="00D0798A">
      <w:pPr>
        <w:spacing w:after="200" w:line="276" w:lineRule="auto"/>
        <w:rPr>
          <w:color w:val="000000" w:themeColor="text1"/>
          <w:lang w:val="en-AU"/>
        </w:rPr>
      </w:pPr>
      <w:r>
        <w:rPr>
          <w:noProof/>
          <w:color w:val="000000" w:themeColor="text1"/>
        </w:rPr>
        <w:lastRenderedPageBreak/>
        <w:drawing>
          <wp:inline distT="0" distB="0" distL="0" distR="0">
            <wp:extent cx="5943600" cy="4595686"/>
            <wp:effectExtent l="19050" t="0" r="0" b="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5943600" cy="4595686"/>
                    </a:xfrm>
                    <a:prstGeom prst="rect">
                      <a:avLst/>
                    </a:prstGeom>
                    <a:noFill/>
                    <a:ln w="9525">
                      <a:noFill/>
                      <a:miter lim="800000"/>
                      <a:headEnd/>
                      <a:tailEnd/>
                    </a:ln>
                  </pic:spPr>
                </pic:pic>
              </a:graphicData>
            </a:graphic>
          </wp:inline>
        </w:drawing>
      </w:r>
    </w:p>
    <w:p w:rsidR="00460A7A" w:rsidRDefault="00460A7A" w:rsidP="00460A7A">
      <w:pPr>
        <w:pStyle w:val="Heading1"/>
        <w:rPr>
          <w:lang w:val="en-AU"/>
        </w:rPr>
      </w:pPr>
      <w:bookmarkStart w:id="7" w:name="_Toc301866543"/>
      <w:r>
        <w:rPr>
          <w:lang w:val="en-AU"/>
        </w:rPr>
        <w:t>2    Additional fields required on Period Report screen for Org Admins</w:t>
      </w:r>
      <w:bookmarkEnd w:id="7"/>
    </w:p>
    <w:p w:rsidR="003A004F" w:rsidRPr="00460A7A" w:rsidRDefault="00460A7A" w:rsidP="00460A7A">
      <w:pPr>
        <w:ind w:left="360"/>
        <w:rPr>
          <w:lang w:val="en-AU"/>
        </w:rPr>
      </w:pPr>
      <w:bookmarkStart w:id="8" w:name="_Toc301866544"/>
      <w:r w:rsidRPr="00460A7A">
        <w:rPr>
          <w:rStyle w:val="Heading2Char"/>
        </w:rPr>
        <w:t>Requirement:</w:t>
      </w:r>
      <w:bookmarkEnd w:id="8"/>
      <w:r w:rsidRPr="00460A7A">
        <w:rPr>
          <w:lang w:val="en-AU"/>
        </w:rPr>
        <w:t xml:space="preserve"> </w:t>
      </w:r>
      <w:r w:rsidR="003A004F" w:rsidRPr="00460A7A">
        <w:rPr>
          <w:lang w:val="en-AU"/>
        </w:rPr>
        <w:t>Change the functionality of the new “Periodic Report Delivery” screen so that it provides the following features:</w:t>
      </w:r>
    </w:p>
    <w:p w:rsidR="003A004F" w:rsidRPr="00460A7A" w:rsidRDefault="00460A7A" w:rsidP="00460A7A">
      <w:pPr>
        <w:ind w:left="1080"/>
        <w:rPr>
          <w:lang w:val="en-AU"/>
        </w:rPr>
      </w:pPr>
      <w:r>
        <w:rPr>
          <w:lang w:val="en-AU"/>
        </w:rPr>
        <w:t>2.1 For an Org Admin a</w:t>
      </w:r>
      <w:r w:rsidR="003A004F" w:rsidRPr="00460A7A">
        <w:rPr>
          <w:lang w:val="en-AU"/>
        </w:rPr>
        <w:t xml:space="preserve"> list of the periodic reports created by the current org admin </w:t>
      </w:r>
      <w:r w:rsidR="00A52DDF" w:rsidRPr="00460A7A">
        <w:rPr>
          <w:lang w:val="en-AU"/>
        </w:rPr>
        <w:t>that contains the following columns:</w:t>
      </w:r>
    </w:p>
    <w:p w:rsidR="00975206" w:rsidRDefault="00A52DDF" w:rsidP="00975206">
      <w:pPr>
        <w:pStyle w:val="ListParagraph"/>
        <w:numPr>
          <w:ilvl w:val="0"/>
          <w:numId w:val="11"/>
        </w:numPr>
        <w:rPr>
          <w:lang w:val="en-AU"/>
        </w:rPr>
      </w:pPr>
      <w:r>
        <w:rPr>
          <w:lang w:val="en-AU"/>
        </w:rPr>
        <w:t xml:space="preserve">Non localised </w:t>
      </w:r>
      <w:r w:rsidR="00975206">
        <w:rPr>
          <w:lang w:val="en-AU"/>
        </w:rPr>
        <w:t xml:space="preserve">Report Title </w:t>
      </w:r>
      <w:r>
        <w:rPr>
          <w:lang w:val="en-AU"/>
        </w:rPr>
        <w:t xml:space="preserve">entered by user in users character set </w:t>
      </w:r>
      <w:r w:rsidR="00975206">
        <w:rPr>
          <w:lang w:val="en-AU"/>
        </w:rPr>
        <w:t>(Heading Localised)</w:t>
      </w:r>
    </w:p>
    <w:p w:rsidR="00975206" w:rsidRDefault="00975206" w:rsidP="00975206">
      <w:pPr>
        <w:pStyle w:val="ListParagraph"/>
        <w:numPr>
          <w:ilvl w:val="0"/>
          <w:numId w:val="11"/>
        </w:numPr>
        <w:rPr>
          <w:lang w:val="en-AU"/>
        </w:rPr>
      </w:pPr>
      <w:r>
        <w:rPr>
          <w:lang w:val="en-AU"/>
        </w:rPr>
        <w:t>Localised Report Type (Heading Localised)</w:t>
      </w:r>
    </w:p>
    <w:p w:rsidR="00975206" w:rsidRDefault="00975206" w:rsidP="00975206">
      <w:pPr>
        <w:pStyle w:val="ListParagraph"/>
        <w:numPr>
          <w:ilvl w:val="0"/>
          <w:numId w:val="11"/>
        </w:numPr>
        <w:rPr>
          <w:lang w:val="en-AU"/>
        </w:rPr>
      </w:pPr>
      <w:r>
        <w:rPr>
          <w:lang w:val="en-AU"/>
        </w:rPr>
        <w:t>Localised Report Frequency (Heading Localised)</w:t>
      </w:r>
    </w:p>
    <w:p w:rsidR="00975206" w:rsidRDefault="00975206" w:rsidP="00975206">
      <w:pPr>
        <w:pStyle w:val="ListParagraph"/>
        <w:numPr>
          <w:ilvl w:val="0"/>
          <w:numId w:val="11"/>
        </w:numPr>
        <w:rPr>
          <w:lang w:val="en-AU"/>
        </w:rPr>
      </w:pPr>
      <w:r>
        <w:rPr>
          <w:lang w:val="en-AU"/>
        </w:rPr>
        <w:t xml:space="preserve">Date Created </w:t>
      </w:r>
      <w:proofErr w:type="spellStart"/>
      <w:r w:rsidR="00A52DDF">
        <w:rPr>
          <w:lang w:val="en-AU"/>
        </w:rPr>
        <w:t>dd</w:t>
      </w:r>
      <w:proofErr w:type="spellEnd"/>
      <w:r w:rsidR="00A52DDF">
        <w:rPr>
          <w:lang w:val="en-AU"/>
        </w:rPr>
        <w:t xml:space="preserve"> </w:t>
      </w:r>
      <w:proofErr w:type="spellStart"/>
      <w:r w:rsidR="00A52DDF">
        <w:rPr>
          <w:lang w:val="en-AU"/>
        </w:rPr>
        <w:t>mmm</w:t>
      </w:r>
      <w:proofErr w:type="spellEnd"/>
      <w:r w:rsidR="00A52DDF">
        <w:rPr>
          <w:lang w:val="en-AU"/>
        </w:rPr>
        <w:t xml:space="preserve"> </w:t>
      </w:r>
      <w:proofErr w:type="spellStart"/>
      <w:r w:rsidR="00A52DDF">
        <w:rPr>
          <w:lang w:val="en-AU"/>
        </w:rPr>
        <w:t>yyyy</w:t>
      </w:r>
      <w:proofErr w:type="spellEnd"/>
      <w:r w:rsidR="00A52DDF">
        <w:rPr>
          <w:lang w:val="en-AU"/>
        </w:rPr>
        <w:t xml:space="preserve"> </w:t>
      </w:r>
      <w:r>
        <w:rPr>
          <w:lang w:val="en-AU"/>
        </w:rPr>
        <w:t>(Heading Localised)</w:t>
      </w:r>
    </w:p>
    <w:p w:rsidR="00975206" w:rsidRDefault="00975206" w:rsidP="00975206">
      <w:pPr>
        <w:pStyle w:val="ListParagraph"/>
        <w:numPr>
          <w:ilvl w:val="0"/>
          <w:numId w:val="11"/>
        </w:numPr>
        <w:rPr>
          <w:lang w:val="en-AU"/>
        </w:rPr>
      </w:pPr>
      <w:r>
        <w:rPr>
          <w:lang w:val="en-AU"/>
        </w:rPr>
        <w:t xml:space="preserve">Report Starts on </w:t>
      </w:r>
      <w:proofErr w:type="spellStart"/>
      <w:r w:rsidR="00A52DDF">
        <w:rPr>
          <w:lang w:val="en-AU"/>
        </w:rPr>
        <w:t>dd</w:t>
      </w:r>
      <w:proofErr w:type="spellEnd"/>
      <w:r w:rsidR="00A52DDF">
        <w:rPr>
          <w:lang w:val="en-AU"/>
        </w:rPr>
        <w:t xml:space="preserve"> </w:t>
      </w:r>
      <w:proofErr w:type="spellStart"/>
      <w:r w:rsidR="00A52DDF">
        <w:rPr>
          <w:lang w:val="en-AU"/>
        </w:rPr>
        <w:t>mmm</w:t>
      </w:r>
      <w:proofErr w:type="spellEnd"/>
      <w:r w:rsidR="00A52DDF">
        <w:rPr>
          <w:lang w:val="en-AU"/>
        </w:rPr>
        <w:t xml:space="preserve"> </w:t>
      </w:r>
      <w:proofErr w:type="spellStart"/>
      <w:r w:rsidR="00A52DDF">
        <w:rPr>
          <w:lang w:val="en-AU"/>
        </w:rPr>
        <w:t>yyyy</w:t>
      </w:r>
      <w:proofErr w:type="spellEnd"/>
      <w:r w:rsidR="00A52DDF">
        <w:rPr>
          <w:lang w:val="en-AU"/>
        </w:rPr>
        <w:t xml:space="preserve"> </w:t>
      </w:r>
      <w:r>
        <w:rPr>
          <w:lang w:val="en-AU"/>
        </w:rPr>
        <w:t>(Heading Localised)</w:t>
      </w:r>
    </w:p>
    <w:p w:rsidR="00975206" w:rsidRDefault="00975206" w:rsidP="00975206">
      <w:pPr>
        <w:pStyle w:val="ListParagraph"/>
        <w:numPr>
          <w:ilvl w:val="0"/>
          <w:numId w:val="11"/>
        </w:numPr>
        <w:rPr>
          <w:lang w:val="en-AU"/>
        </w:rPr>
      </w:pPr>
      <w:r>
        <w:rPr>
          <w:lang w:val="en-AU"/>
        </w:rPr>
        <w:t xml:space="preserve">Report </w:t>
      </w:r>
      <w:r w:rsidR="002B0149">
        <w:rPr>
          <w:lang w:val="en-AU"/>
        </w:rPr>
        <w:t>E</w:t>
      </w:r>
      <w:r>
        <w:rPr>
          <w:lang w:val="en-AU"/>
        </w:rPr>
        <w:t xml:space="preserve">nds on </w:t>
      </w:r>
      <w:proofErr w:type="spellStart"/>
      <w:r w:rsidR="00A52DDF">
        <w:rPr>
          <w:lang w:val="en-AU"/>
        </w:rPr>
        <w:t>dd</w:t>
      </w:r>
      <w:proofErr w:type="spellEnd"/>
      <w:r w:rsidR="00A52DDF">
        <w:rPr>
          <w:lang w:val="en-AU"/>
        </w:rPr>
        <w:t xml:space="preserve"> </w:t>
      </w:r>
      <w:proofErr w:type="spellStart"/>
      <w:r w:rsidR="00A52DDF">
        <w:rPr>
          <w:lang w:val="en-AU"/>
        </w:rPr>
        <w:t>mmm</w:t>
      </w:r>
      <w:proofErr w:type="spellEnd"/>
      <w:r w:rsidR="00A52DDF">
        <w:rPr>
          <w:lang w:val="en-AU"/>
        </w:rPr>
        <w:t xml:space="preserve"> </w:t>
      </w:r>
      <w:proofErr w:type="spellStart"/>
      <w:r w:rsidR="00A52DDF">
        <w:rPr>
          <w:lang w:val="en-AU"/>
        </w:rPr>
        <w:t>yyyy</w:t>
      </w:r>
      <w:proofErr w:type="spellEnd"/>
      <w:r w:rsidR="00A52DDF">
        <w:rPr>
          <w:lang w:val="en-AU"/>
        </w:rPr>
        <w:t xml:space="preserve"> </w:t>
      </w:r>
      <w:r>
        <w:rPr>
          <w:lang w:val="en-AU"/>
        </w:rPr>
        <w:t>(Heading Localised)</w:t>
      </w:r>
    </w:p>
    <w:p w:rsidR="00A52DDF" w:rsidRDefault="00A52DDF" w:rsidP="00975206">
      <w:pPr>
        <w:pStyle w:val="ListParagraph"/>
        <w:numPr>
          <w:ilvl w:val="0"/>
          <w:numId w:val="11"/>
        </w:numPr>
        <w:rPr>
          <w:lang w:val="en-AU"/>
        </w:rPr>
      </w:pPr>
      <w:r>
        <w:rPr>
          <w:lang w:val="en-AU"/>
        </w:rPr>
        <w:t>Non-localised “Report Delivered to” (Heading Localised)</w:t>
      </w:r>
    </w:p>
    <w:p w:rsidR="00A52DDF" w:rsidRPr="00975206" w:rsidRDefault="00A52DDF" w:rsidP="00975206">
      <w:pPr>
        <w:pStyle w:val="ListParagraph"/>
        <w:numPr>
          <w:ilvl w:val="0"/>
          <w:numId w:val="11"/>
        </w:numPr>
        <w:rPr>
          <w:lang w:val="en-AU"/>
        </w:rPr>
      </w:pPr>
      <w:r>
        <w:rPr>
          <w:lang w:val="en-AU"/>
        </w:rPr>
        <w:t>Localised “Active” flag (“Active” or “Inactive”) (Heading Localised</w:t>
      </w:r>
      <w:proofErr w:type="gramStart"/>
      <w:r>
        <w:rPr>
          <w:lang w:val="en-AU"/>
        </w:rPr>
        <w:t xml:space="preserve">) </w:t>
      </w:r>
      <w:r w:rsidR="00395A36">
        <w:rPr>
          <w:lang w:val="en-AU"/>
        </w:rPr>
        <w:t>?</w:t>
      </w:r>
      <w:proofErr w:type="gramEnd"/>
    </w:p>
    <w:p w:rsidR="0031670E" w:rsidRDefault="0031670E" w:rsidP="0031670E">
      <w:pPr>
        <w:pStyle w:val="ListParagraph"/>
        <w:ind w:left="1440"/>
        <w:rPr>
          <w:lang w:val="en-AU"/>
        </w:rPr>
      </w:pPr>
    </w:p>
    <w:p w:rsidR="003A004F" w:rsidRPr="00460A7A" w:rsidRDefault="00460A7A" w:rsidP="00460A7A">
      <w:pPr>
        <w:ind w:left="1080"/>
        <w:rPr>
          <w:lang w:val="en-AU"/>
        </w:rPr>
      </w:pPr>
      <w:proofErr w:type="gramStart"/>
      <w:r>
        <w:rPr>
          <w:lang w:val="en-AU"/>
        </w:rPr>
        <w:t xml:space="preserve">2.2  </w:t>
      </w:r>
      <w:r w:rsidR="003A004F" w:rsidRPr="00460A7A">
        <w:rPr>
          <w:lang w:val="en-AU"/>
        </w:rPr>
        <w:t>Function</w:t>
      </w:r>
      <w:proofErr w:type="gramEnd"/>
      <w:r w:rsidR="003A004F" w:rsidRPr="00460A7A">
        <w:rPr>
          <w:lang w:val="en-AU"/>
        </w:rPr>
        <w:t xml:space="preserve"> to Delete/Remove selected reports</w:t>
      </w:r>
    </w:p>
    <w:p w:rsidR="003A004F" w:rsidRPr="00460A7A" w:rsidRDefault="00460A7A" w:rsidP="00460A7A">
      <w:pPr>
        <w:ind w:left="1080"/>
        <w:rPr>
          <w:lang w:val="en-AU"/>
        </w:rPr>
      </w:pPr>
      <w:proofErr w:type="gramStart"/>
      <w:r>
        <w:rPr>
          <w:lang w:val="en-AU"/>
        </w:rPr>
        <w:t xml:space="preserve">2.3  </w:t>
      </w:r>
      <w:r w:rsidR="003A004F" w:rsidRPr="00460A7A">
        <w:rPr>
          <w:lang w:val="en-AU"/>
        </w:rPr>
        <w:t>Function</w:t>
      </w:r>
      <w:proofErr w:type="gramEnd"/>
      <w:r w:rsidR="003A004F" w:rsidRPr="00460A7A">
        <w:rPr>
          <w:lang w:val="en-AU"/>
        </w:rPr>
        <w:t xml:space="preserve"> to Cancel/Suspend selected reports (but don’t delete)</w:t>
      </w:r>
    </w:p>
    <w:p w:rsidR="003A004F" w:rsidRPr="00460A7A" w:rsidRDefault="00460A7A" w:rsidP="00460A7A">
      <w:pPr>
        <w:ind w:left="1080"/>
        <w:rPr>
          <w:lang w:val="en-AU"/>
        </w:rPr>
      </w:pPr>
      <w:r>
        <w:rPr>
          <w:lang w:val="en-AU"/>
        </w:rPr>
        <w:lastRenderedPageBreak/>
        <w:t xml:space="preserve">2.4  </w:t>
      </w:r>
      <w:r w:rsidR="003A004F" w:rsidRPr="00460A7A">
        <w:rPr>
          <w:lang w:val="en-AU"/>
        </w:rPr>
        <w:t xml:space="preserve">Function to Edit/Change a selected report (should return the org admin to the original screen where the report was created, with the current </w:t>
      </w:r>
      <w:proofErr w:type="spellStart"/>
      <w:r w:rsidR="003A004F" w:rsidRPr="00460A7A">
        <w:rPr>
          <w:lang w:val="en-AU"/>
        </w:rPr>
        <w:t>params</w:t>
      </w:r>
      <w:proofErr w:type="spellEnd"/>
      <w:r w:rsidR="003A004F" w:rsidRPr="00460A7A">
        <w:rPr>
          <w:lang w:val="en-AU"/>
        </w:rPr>
        <w:t>/criteria filled in – do not want to be able to edit the selected report on the “Periodic Report Delivery” screen)</w:t>
      </w:r>
    </w:p>
    <w:p w:rsidR="003A004F" w:rsidRDefault="00460A7A" w:rsidP="00460A7A">
      <w:pPr>
        <w:ind w:left="1080"/>
        <w:rPr>
          <w:lang w:val="en-AU"/>
        </w:rPr>
      </w:pPr>
      <w:r>
        <w:rPr>
          <w:lang w:val="en-AU"/>
        </w:rPr>
        <w:t xml:space="preserve">2.5 </w:t>
      </w:r>
      <w:r w:rsidR="003A004F" w:rsidRPr="00460A7A">
        <w:rPr>
          <w:lang w:val="en-AU"/>
        </w:rPr>
        <w:t xml:space="preserve">Function to Search/Find/Filter the periodic reports by recipient (i.e. find all reports that are being sent to a particular person) </w:t>
      </w:r>
    </w:p>
    <w:p w:rsidR="009F3F9F" w:rsidRDefault="009F3F9F" w:rsidP="00460A7A">
      <w:pPr>
        <w:ind w:left="1080"/>
        <w:rPr>
          <w:lang w:val="en-AU"/>
        </w:rPr>
      </w:pPr>
    </w:p>
    <w:p w:rsidR="009F3F9F" w:rsidRDefault="009F3F9F" w:rsidP="00460A7A">
      <w:pPr>
        <w:ind w:left="1080"/>
        <w:rPr>
          <w:lang w:val="en-AU"/>
        </w:rPr>
      </w:pPr>
    </w:p>
    <w:p w:rsidR="009F3F9F" w:rsidRDefault="009F3F9F" w:rsidP="009F3F9F">
      <w:pPr>
        <w:pStyle w:val="Heading2"/>
        <w:rPr>
          <w:lang w:val="en-AU"/>
        </w:rPr>
      </w:pPr>
      <w:bookmarkStart w:id="9" w:name="_Toc301866545"/>
      <w:r>
        <w:rPr>
          <w:lang w:val="en-AU"/>
        </w:rPr>
        <w:t xml:space="preserve">Proposed </w:t>
      </w:r>
      <w:commentRangeStart w:id="10"/>
      <w:commentRangeStart w:id="11"/>
      <w:r>
        <w:rPr>
          <w:lang w:val="en-AU"/>
        </w:rPr>
        <w:t>screenshots</w:t>
      </w:r>
      <w:commentRangeEnd w:id="10"/>
      <w:r w:rsidR="003D64A0">
        <w:rPr>
          <w:rStyle w:val="CommentReference"/>
          <w:rFonts w:ascii="Calibri" w:eastAsiaTheme="minorHAnsi" w:hAnsi="Calibri" w:cs="Calibri"/>
          <w:b w:val="0"/>
          <w:bCs w:val="0"/>
          <w:color w:val="auto"/>
        </w:rPr>
        <w:commentReference w:id="10"/>
      </w:r>
      <w:commentRangeEnd w:id="11"/>
      <w:r w:rsidR="003D64A0">
        <w:rPr>
          <w:rStyle w:val="CommentReference"/>
          <w:rFonts w:ascii="Calibri" w:eastAsiaTheme="minorHAnsi" w:hAnsi="Calibri" w:cs="Calibri"/>
          <w:b w:val="0"/>
          <w:bCs w:val="0"/>
          <w:color w:val="auto"/>
        </w:rPr>
        <w:commentReference w:id="11"/>
      </w:r>
      <w:r>
        <w:rPr>
          <w:lang w:val="en-AU"/>
        </w:rPr>
        <w:t>:</w:t>
      </w:r>
      <w:bookmarkEnd w:id="9"/>
    </w:p>
    <w:p w:rsidR="002B2586" w:rsidRDefault="003A4969" w:rsidP="002B2586">
      <w:pPr>
        <w:keepNext/>
      </w:pPr>
      <w:r>
        <w:rPr>
          <w:noProof/>
        </w:rPr>
        <w:drawing>
          <wp:inline distT="0" distB="0" distL="0" distR="0">
            <wp:extent cx="5943600" cy="4421943"/>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cstate="print"/>
                    <a:srcRect/>
                    <a:stretch>
                      <a:fillRect/>
                    </a:stretch>
                  </pic:blipFill>
                  <pic:spPr bwMode="auto">
                    <a:xfrm>
                      <a:off x="0" y="0"/>
                      <a:ext cx="5943600" cy="4421943"/>
                    </a:xfrm>
                    <a:prstGeom prst="rect">
                      <a:avLst/>
                    </a:prstGeom>
                    <a:noFill/>
                    <a:ln w="9525">
                      <a:noFill/>
                      <a:miter lim="800000"/>
                      <a:headEnd/>
                      <a:tailEnd/>
                    </a:ln>
                  </pic:spPr>
                </pic:pic>
              </a:graphicData>
            </a:graphic>
          </wp:inline>
        </w:drawing>
      </w:r>
    </w:p>
    <w:p w:rsidR="002B2586" w:rsidRDefault="002B2586" w:rsidP="002B2586">
      <w:pPr>
        <w:pStyle w:val="Caption"/>
      </w:pPr>
      <w:r>
        <w:t xml:space="preserve">Figure </w:t>
      </w:r>
      <w:r w:rsidR="005C6A08">
        <w:fldChar w:fldCharType="begin"/>
      </w:r>
      <w:r w:rsidR="006E6E11">
        <w:instrText xml:space="preserve"> SEQ Figure \* ARABIC </w:instrText>
      </w:r>
      <w:r w:rsidR="005C6A08">
        <w:fldChar w:fldCharType="separate"/>
      </w:r>
      <w:r w:rsidR="008C5E83">
        <w:rPr>
          <w:noProof/>
        </w:rPr>
        <w:t>5</w:t>
      </w:r>
      <w:r w:rsidR="005C6A08">
        <w:fldChar w:fldCharType="end"/>
      </w:r>
      <w:r>
        <w:t xml:space="preserve"> Period Report page (No Report Selected)</w:t>
      </w:r>
    </w:p>
    <w:p w:rsidR="007B5AD2" w:rsidRDefault="007B5AD2"/>
    <w:p w:rsidR="007B5AD2" w:rsidRDefault="00F66A5F">
      <w:r>
        <w:t>When a user selects a row the following buttons will appear:</w:t>
      </w:r>
    </w:p>
    <w:p w:rsidR="007B5AD2" w:rsidRDefault="00F66A5F">
      <w:r>
        <w:t>Edit</w:t>
      </w:r>
    </w:p>
    <w:p w:rsidR="007B5AD2" w:rsidRDefault="00F66A5F">
      <w:r>
        <w:t>Delete</w:t>
      </w:r>
    </w:p>
    <w:p w:rsidR="007B5AD2" w:rsidRDefault="00F66A5F">
      <w:r>
        <w:t>Suspend</w:t>
      </w:r>
    </w:p>
    <w:p w:rsidR="007B5AD2" w:rsidRDefault="007B5AD2"/>
    <w:p w:rsidR="007B5AD2" w:rsidRDefault="00F66A5F">
      <w:r>
        <w:t xml:space="preserve">The edit button will take the user to the same Report screen as they would see if they </w:t>
      </w:r>
      <w:r w:rsidR="007C73D1">
        <w:t>navigated through the Report menu (i.e. the screen they created the report from)</w:t>
      </w:r>
    </w:p>
    <w:p w:rsidR="007B5AD2" w:rsidRDefault="007C73D1">
      <w:r>
        <w:t>The Delete button will permanently delete the Report Schedule (no record of deleted schedules will be kept.</w:t>
      </w:r>
    </w:p>
    <w:p w:rsidR="007B5AD2" w:rsidRDefault="007B5AD2"/>
    <w:p w:rsidR="007B5AD2" w:rsidRDefault="007C73D1">
      <w:r>
        <w:lastRenderedPageBreak/>
        <w:t>The suspend button will flag the report as inactive (or make it active if it was inactive)</w:t>
      </w:r>
    </w:p>
    <w:p w:rsidR="007B5AD2" w:rsidRDefault="007B5AD2"/>
    <w:p w:rsidR="00457913" w:rsidRDefault="007C73D1">
      <w:r>
        <w:t>Pressing the new button will cause a “Report name” control to appear:</w:t>
      </w:r>
    </w:p>
    <w:p w:rsidR="00457913" w:rsidRDefault="00457913"/>
    <w:p w:rsidR="00457913" w:rsidRDefault="00457913"/>
    <w:p w:rsidR="00457913" w:rsidRDefault="00457913">
      <w:r>
        <w:rPr>
          <w:noProof/>
        </w:rPr>
        <w:drawing>
          <wp:inline distT="0" distB="0" distL="0" distR="0">
            <wp:extent cx="5943600" cy="4591909"/>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943600" cy="4591909"/>
                    </a:xfrm>
                    <a:prstGeom prst="rect">
                      <a:avLst/>
                    </a:prstGeom>
                    <a:noFill/>
                    <a:ln w="9525">
                      <a:noFill/>
                      <a:miter lim="800000"/>
                      <a:headEnd/>
                      <a:tailEnd/>
                    </a:ln>
                  </pic:spPr>
                </pic:pic>
              </a:graphicData>
            </a:graphic>
          </wp:inline>
        </w:drawing>
      </w:r>
    </w:p>
    <w:p w:rsidR="00457913" w:rsidRDefault="00457913"/>
    <w:p w:rsidR="00457913" w:rsidRDefault="00457913"/>
    <w:p w:rsidR="007B5AD2" w:rsidRDefault="00B03701">
      <w:r>
        <w:t xml:space="preserve"> </w:t>
      </w:r>
      <w:r w:rsidR="00457913">
        <w:t xml:space="preserve">The Report Name control will be populated with the name of all Reports that the Administrator would have access to for this </w:t>
      </w:r>
      <w:proofErr w:type="spellStart"/>
      <w:r w:rsidR="00457913">
        <w:t>Organisation</w:t>
      </w:r>
      <w:proofErr w:type="spellEnd"/>
      <w:r w:rsidR="00457913">
        <w:t xml:space="preserve"> </w:t>
      </w:r>
      <w:proofErr w:type="gramStart"/>
      <w:r w:rsidR="00457913">
        <w:t xml:space="preserve">( </w:t>
      </w:r>
      <w:r w:rsidR="00DF5810">
        <w:t>in</w:t>
      </w:r>
      <w:proofErr w:type="gramEnd"/>
      <w:r w:rsidR="00DF5810">
        <w:t xml:space="preserve"> alphabetical order</w:t>
      </w:r>
      <w:r w:rsidR="00457913">
        <w:t>)</w:t>
      </w:r>
      <w:r w:rsidR="00DF5810">
        <w:t>.</w:t>
      </w:r>
    </w:p>
    <w:p w:rsidR="007B5AD2" w:rsidRDefault="007B5AD2"/>
    <w:p w:rsidR="007B5AD2" w:rsidRDefault="007C73D1">
      <w:r>
        <w:t>When the user selects a Report they will be taken to the Report Screen that they would see if they navigated through the Report menu.</w:t>
      </w:r>
    </w:p>
    <w:p w:rsidR="007B5AD2" w:rsidRDefault="007B5AD2"/>
    <w:p w:rsidR="007B5AD2" w:rsidRDefault="007C73D1">
      <w:r>
        <w:t xml:space="preserve">Org admins will not see report schedules for other org admins or </w:t>
      </w:r>
      <w:commentRangeStart w:id="12"/>
      <w:r>
        <w:t>unit admins?</w:t>
      </w:r>
      <w:commentRangeEnd w:id="12"/>
      <w:r w:rsidR="00E50B6B">
        <w:rPr>
          <w:rStyle w:val="CommentReference"/>
        </w:rPr>
        <w:commentReference w:id="12"/>
      </w:r>
    </w:p>
    <w:p w:rsidR="002B2586" w:rsidRDefault="003A4969" w:rsidP="002B2586">
      <w:pPr>
        <w:keepNext/>
      </w:pPr>
      <w:r>
        <w:rPr>
          <w:noProof/>
        </w:rPr>
        <w:lastRenderedPageBreak/>
        <w:drawing>
          <wp:inline distT="0" distB="0" distL="0" distR="0">
            <wp:extent cx="5935980" cy="5105400"/>
            <wp:effectExtent l="1905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cstate="print"/>
                    <a:srcRect/>
                    <a:stretch>
                      <a:fillRect/>
                    </a:stretch>
                  </pic:blipFill>
                  <pic:spPr bwMode="auto">
                    <a:xfrm>
                      <a:off x="0" y="0"/>
                      <a:ext cx="5935980" cy="5105400"/>
                    </a:xfrm>
                    <a:prstGeom prst="rect">
                      <a:avLst/>
                    </a:prstGeom>
                    <a:noFill/>
                    <a:ln w="9525">
                      <a:noFill/>
                      <a:miter lim="800000"/>
                      <a:headEnd/>
                      <a:tailEnd/>
                    </a:ln>
                  </pic:spPr>
                </pic:pic>
              </a:graphicData>
            </a:graphic>
          </wp:inline>
        </w:drawing>
      </w:r>
    </w:p>
    <w:p w:rsidR="002B2586" w:rsidRPr="002B2586" w:rsidRDefault="002B2586" w:rsidP="002B2586">
      <w:pPr>
        <w:pStyle w:val="Caption"/>
        <w:rPr>
          <w:lang w:val="en-AU"/>
        </w:rPr>
      </w:pPr>
      <w:r>
        <w:t xml:space="preserve">Figure </w:t>
      </w:r>
      <w:r w:rsidR="005C6A08">
        <w:fldChar w:fldCharType="begin"/>
      </w:r>
      <w:r w:rsidR="006E6E11">
        <w:instrText xml:space="preserve"> SEQ Figure \* ARABIC </w:instrText>
      </w:r>
      <w:r w:rsidR="005C6A08">
        <w:fldChar w:fldCharType="separate"/>
      </w:r>
      <w:r w:rsidR="008C5E83">
        <w:rPr>
          <w:noProof/>
        </w:rPr>
        <w:t>6</w:t>
      </w:r>
      <w:r w:rsidR="005C6A08">
        <w:fldChar w:fldCharType="end"/>
      </w:r>
      <w:r>
        <w:t xml:space="preserve"> Periodic Report page for Org Admin (Report selected)</w:t>
      </w:r>
    </w:p>
    <w:p w:rsidR="00460A7A" w:rsidRDefault="00460A7A" w:rsidP="009F3F9F">
      <w:pPr>
        <w:rPr>
          <w:lang w:val="en-AU"/>
        </w:rPr>
      </w:pPr>
    </w:p>
    <w:p w:rsidR="009F3F9F" w:rsidRDefault="009F3F9F" w:rsidP="009F3F9F">
      <w:pPr>
        <w:rPr>
          <w:lang w:val="en-AU"/>
        </w:rPr>
      </w:pPr>
    </w:p>
    <w:p w:rsidR="009F3F9F" w:rsidRPr="00460A7A" w:rsidRDefault="009F3F9F" w:rsidP="009F3F9F">
      <w:pPr>
        <w:rPr>
          <w:lang w:val="en-AU"/>
        </w:rPr>
      </w:pPr>
    </w:p>
    <w:p w:rsidR="00460A7A" w:rsidRDefault="00460A7A" w:rsidP="00460A7A">
      <w:pPr>
        <w:pStyle w:val="Heading1"/>
        <w:rPr>
          <w:lang w:val="en-AU"/>
        </w:rPr>
      </w:pPr>
      <w:bookmarkStart w:id="13" w:name="_Toc301866546"/>
      <w:r>
        <w:rPr>
          <w:lang w:val="en-AU"/>
        </w:rPr>
        <w:t>3    Additional fields required on Period Report screen for SALT Admins</w:t>
      </w:r>
      <w:bookmarkEnd w:id="13"/>
    </w:p>
    <w:p w:rsidR="00460A7A" w:rsidRPr="00460A7A" w:rsidRDefault="00460A7A" w:rsidP="00460A7A">
      <w:pPr>
        <w:ind w:left="360"/>
        <w:rPr>
          <w:lang w:val="en-AU"/>
        </w:rPr>
      </w:pPr>
      <w:bookmarkStart w:id="14" w:name="_Toc301866547"/>
      <w:r w:rsidRPr="00460A7A">
        <w:rPr>
          <w:rStyle w:val="Heading2Char"/>
        </w:rPr>
        <w:t>Requirement:</w:t>
      </w:r>
      <w:bookmarkEnd w:id="14"/>
      <w:r w:rsidRPr="00460A7A">
        <w:rPr>
          <w:lang w:val="en-AU"/>
        </w:rPr>
        <w:t xml:space="preserve"> Change the functionality of the new “Periodic Report Delivery” screen so that it provides the following features:</w:t>
      </w:r>
    </w:p>
    <w:p w:rsidR="00460A7A" w:rsidRPr="00460A7A" w:rsidRDefault="00460A7A" w:rsidP="00460A7A">
      <w:pPr>
        <w:ind w:left="1080"/>
        <w:rPr>
          <w:lang w:val="en-AU"/>
        </w:rPr>
      </w:pPr>
      <w:r>
        <w:rPr>
          <w:lang w:val="en-AU"/>
        </w:rPr>
        <w:t>3.1 For a SALT Admin a</w:t>
      </w:r>
      <w:r w:rsidRPr="00460A7A">
        <w:rPr>
          <w:lang w:val="en-AU"/>
        </w:rPr>
        <w:t xml:space="preserve"> list of the periodic reports created by </w:t>
      </w:r>
      <w:r>
        <w:rPr>
          <w:lang w:val="en-AU"/>
        </w:rPr>
        <w:t>all</w:t>
      </w:r>
      <w:r w:rsidRPr="00460A7A">
        <w:rPr>
          <w:lang w:val="en-AU"/>
        </w:rPr>
        <w:t xml:space="preserve"> org admin</w:t>
      </w:r>
      <w:r>
        <w:rPr>
          <w:lang w:val="en-AU"/>
        </w:rPr>
        <w:t>s</w:t>
      </w:r>
      <w:r w:rsidRPr="00460A7A">
        <w:rPr>
          <w:lang w:val="en-AU"/>
        </w:rPr>
        <w:t xml:space="preserve"> </w:t>
      </w:r>
      <w:r>
        <w:rPr>
          <w:lang w:val="en-AU"/>
        </w:rPr>
        <w:t>(so the salt admin can “manage” periodic reports if an org admin leaves or changes)</w:t>
      </w:r>
      <w:r w:rsidRPr="00460A7A">
        <w:rPr>
          <w:lang w:val="en-AU"/>
        </w:rPr>
        <w:t xml:space="preserve"> that contains the following columns:</w:t>
      </w:r>
    </w:p>
    <w:p w:rsidR="00460A7A" w:rsidRDefault="00460A7A" w:rsidP="00460A7A">
      <w:pPr>
        <w:pStyle w:val="ListParagraph"/>
        <w:numPr>
          <w:ilvl w:val="0"/>
          <w:numId w:val="11"/>
        </w:numPr>
        <w:rPr>
          <w:lang w:val="en-AU"/>
        </w:rPr>
      </w:pPr>
      <w:r>
        <w:rPr>
          <w:lang w:val="en-AU"/>
        </w:rPr>
        <w:t>Non localised Report Title entered by user in users character set (Heading Localised)</w:t>
      </w:r>
    </w:p>
    <w:p w:rsidR="00460A7A" w:rsidRDefault="00460A7A" w:rsidP="00460A7A">
      <w:pPr>
        <w:pStyle w:val="ListParagraph"/>
        <w:numPr>
          <w:ilvl w:val="0"/>
          <w:numId w:val="11"/>
        </w:numPr>
        <w:rPr>
          <w:lang w:val="en-AU"/>
        </w:rPr>
      </w:pPr>
      <w:r>
        <w:rPr>
          <w:lang w:val="en-AU"/>
        </w:rPr>
        <w:t>Localised Report Type (Heading Localised)</w:t>
      </w:r>
    </w:p>
    <w:p w:rsidR="00460A7A" w:rsidRDefault="00460A7A" w:rsidP="00460A7A">
      <w:pPr>
        <w:pStyle w:val="ListParagraph"/>
        <w:numPr>
          <w:ilvl w:val="0"/>
          <w:numId w:val="11"/>
        </w:numPr>
        <w:rPr>
          <w:lang w:val="en-AU"/>
        </w:rPr>
      </w:pPr>
      <w:r>
        <w:rPr>
          <w:lang w:val="en-AU"/>
        </w:rPr>
        <w:t>Localised Report Frequency (Heading Localised)</w:t>
      </w:r>
    </w:p>
    <w:p w:rsidR="00460A7A" w:rsidRDefault="00460A7A" w:rsidP="00460A7A">
      <w:pPr>
        <w:pStyle w:val="ListParagraph"/>
        <w:numPr>
          <w:ilvl w:val="0"/>
          <w:numId w:val="11"/>
        </w:numPr>
        <w:rPr>
          <w:lang w:val="en-AU"/>
        </w:rPr>
      </w:pPr>
      <w:r>
        <w:rPr>
          <w:lang w:val="en-AU"/>
        </w:rPr>
        <w:t xml:space="preserve">Date Created </w:t>
      </w:r>
      <w:proofErr w:type="spellStart"/>
      <w:r>
        <w:rPr>
          <w:lang w:val="en-AU"/>
        </w:rPr>
        <w:t>dd</w:t>
      </w:r>
      <w:proofErr w:type="spellEnd"/>
      <w:r>
        <w:rPr>
          <w:lang w:val="en-AU"/>
        </w:rPr>
        <w:t xml:space="preserve"> </w:t>
      </w:r>
      <w:proofErr w:type="spellStart"/>
      <w:r>
        <w:rPr>
          <w:lang w:val="en-AU"/>
        </w:rPr>
        <w:t>mmm</w:t>
      </w:r>
      <w:proofErr w:type="spellEnd"/>
      <w:r>
        <w:rPr>
          <w:lang w:val="en-AU"/>
        </w:rPr>
        <w:t xml:space="preserve"> </w:t>
      </w:r>
      <w:proofErr w:type="spellStart"/>
      <w:r>
        <w:rPr>
          <w:lang w:val="en-AU"/>
        </w:rPr>
        <w:t>yyyy</w:t>
      </w:r>
      <w:proofErr w:type="spellEnd"/>
      <w:r>
        <w:rPr>
          <w:lang w:val="en-AU"/>
        </w:rPr>
        <w:t xml:space="preserve"> (Heading Localised)</w:t>
      </w:r>
    </w:p>
    <w:p w:rsidR="00460A7A" w:rsidRDefault="00460A7A" w:rsidP="00460A7A">
      <w:pPr>
        <w:pStyle w:val="ListParagraph"/>
        <w:numPr>
          <w:ilvl w:val="0"/>
          <w:numId w:val="11"/>
        </w:numPr>
        <w:rPr>
          <w:lang w:val="en-AU"/>
        </w:rPr>
      </w:pPr>
      <w:r>
        <w:rPr>
          <w:lang w:val="en-AU"/>
        </w:rPr>
        <w:t xml:space="preserve">Report Starts on </w:t>
      </w:r>
      <w:proofErr w:type="spellStart"/>
      <w:r>
        <w:rPr>
          <w:lang w:val="en-AU"/>
        </w:rPr>
        <w:t>dd</w:t>
      </w:r>
      <w:proofErr w:type="spellEnd"/>
      <w:r>
        <w:rPr>
          <w:lang w:val="en-AU"/>
        </w:rPr>
        <w:t xml:space="preserve"> </w:t>
      </w:r>
      <w:proofErr w:type="spellStart"/>
      <w:r>
        <w:rPr>
          <w:lang w:val="en-AU"/>
        </w:rPr>
        <w:t>mmm</w:t>
      </w:r>
      <w:proofErr w:type="spellEnd"/>
      <w:r>
        <w:rPr>
          <w:lang w:val="en-AU"/>
        </w:rPr>
        <w:t xml:space="preserve"> </w:t>
      </w:r>
      <w:proofErr w:type="spellStart"/>
      <w:r>
        <w:rPr>
          <w:lang w:val="en-AU"/>
        </w:rPr>
        <w:t>yyyy</w:t>
      </w:r>
      <w:proofErr w:type="spellEnd"/>
      <w:r>
        <w:rPr>
          <w:lang w:val="en-AU"/>
        </w:rPr>
        <w:t xml:space="preserve"> (Heading Localised)</w:t>
      </w:r>
    </w:p>
    <w:p w:rsidR="00460A7A" w:rsidRDefault="00460A7A" w:rsidP="00460A7A">
      <w:pPr>
        <w:pStyle w:val="ListParagraph"/>
        <w:numPr>
          <w:ilvl w:val="0"/>
          <w:numId w:val="11"/>
        </w:numPr>
        <w:rPr>
          <w:lang w:val="en-AU"/>
        </w:rPr>
      </w:pPr>
      <w:r>
        <w:rPr>
          <w:lang w:val="en-AU"/>
        </w:rPr>
        <w:lastRenderedPageBreak/>
        <w:t xml:space="preserve">Report Ends on </w:t>
      </w:r>
      <w:proofErr w:type="spellStart"/>
      <w:r>
        <w:rPr>
          <w:lang w:val="en-AU"/>
        </w:rPr>
        <w:t>dd</w:t>
      </w:r>
      <w:proofErr w:type="spellEnd"/>
      <w:r>
        <w:rPr>
          <w:lang w:val="en-AU"/>
        </w:rPr>
        <w:t xml:space="preserve"> </w:t>
      </w:r>
      <w:proofErr w:type="spellStart"/>
      <w:r>
        <w:rPr>
          <w:lang w:val="en-AU"/>
        </w:rPr>
        <w:t>mmm</w:t>
      </w:r>
      <w:proofErr w:type="spellEnd"/>
      <w:r>
        <w:rPr>
          <w:lang w:val="en-AU"/>
        </w:rPr>
        <w:t xml:space="preserve"> </w:t>
      </w:r>
      <w:proofErr w:type="spellStart"/>
      <w:r>
        <w:rPr>
          <w:lang w:val="en-AU"/>
        </w:rPr>
        <w:t>yyyy</w:t>
      </w:r>
      <w:proofErr w:type="spellEnd"/>
      <w:r>
        <w:rPr>
          <w:lang w:val="en-AU"/>
        </w:rPr>
        <w:t xml:space="preserve"> (Heading Localised)</w:t>
      </w:r>
    </w:p>
    <w:p w:rsidR="00460A7A" w:rsidRDefault="00460A7A" w:rsidP="00460A7A">
      <w:pPr>
        <w:pStyle w:val="ListParagraph"/>
        <w:numPr>
          <w:ilvl w:val="0"/>
          <w:numId w:val="11"/>
        </w:numPr>
        <w:rPr>
          <w:lang w:val="en-AU"/>
        </w:rPr>
      </w:pPr>
      <w:r>
        <w:rPr>
          <w:lang w:val="en-AU"/>
        </w:rPr>
        <w:t>Report Owner (Heading Localised)</w:t>
      </w:r>
    </w:p>
    <w:p w:rsidR="00460A7A" w:rsidRDefault="00460A7A" w:rsidP="00460A7A">
      <w:pPr>
        <w:pStyle w:val="ListParagraph"/>
        <w:numPr>
          <w:ilvl w:val="0"/>
          <w:numId w:val="11"/>
        </w:numPr>
        <w:rPr>
          <w:lang w:val="en-AU"/>
        </w:rPr>
      </w:pPr>
      <w:r>
        <w:rPr>
          <w:lang w:val="en-AU"/>
        </w:rPr>
        <w:t>Non-localised Administrator type (</w:t>
      </w:r>
      <w:r w:rsidRPr="00A52DDF">
        <w:rPr>
          <w:lang w:val="en-AU"/>
        </w:rPr>
        <w:t>O = Organisation Admin</w:t>
      </w:r>
      <w:r>
        <w:rPr>
          <w:lang w:val="en-AU"/>
        </w:rPr>
        <w:t xml:space="preserve">, </w:t>
      </w:r>
      <w:r w:rsidRPr="00A52DDF">
        <w:rPr>
          <w:lang w:val="en-AU"/>
        </w:rPr>
        <w:t>U = Unit Administrator</w:t>
      </w:r>
      <w:r>
        <w:rPr>
          <w:lang w:val="en-AU"/>
        </w:rPr>
        <w:t>) (Heading Localised)</w:t>
      </w:r>
    </w:p>
    <w:p w:rsidR="00460A7A" w:rsidRDefault="00460A7A" w:rsidP="00460A7A">
      <w:pPr>
        <w:pStyle w:val="ListParagraph"/>
        <w:numPr>
          <w:ilvl w:val="0"/>
          <w:numId w:val="11"/>
        </w:numPr>
        <w:rPr>
          <w:lang w:val="en-AU"/>
        </w:rPr>
      </w:pPr>
      <w:r>
        <w:rPr>
          <w:lang w:val="en-AU"/>
        </w:rPr>
        <w:t>Non-localised “Report Delivered to” (Heading Localised)</w:t>
      </w:r>
    </w:p>
    <w:p w:rsidR="00460A7A" w:rsidRDefault="00460A7A" w:rsidP="00460A7A">
      <w:pPr>
        <w:pStyle w:val="ListParagraph"/>
        <w:numPr>
          <w:ilvl w:val="0"/>
          <w:numId w:val="11"/>
        </w:numPr>
        <w:rPr>
          <w:lang w:val="en-AU"/>
        </w:rPr>
      </w:pPr>
      <w:r>
        <w:rPr>
          <w:lang w:val="en-AU"/>
        </w:rPr>
        <w:t xml:space="preserve">Localised “Active” flag (“Active” or “Inactive”) (Heading Localised) </w:t>
      </w:r>
    </w:p>
    <w:p w:rsidR="009F3F9F" w:rsidRDefault="009F3F9F" w:rsidP="009F3F9F">
      <w:pPr>
        <w:pStyle w:val="Heading2"/>
        <w:rPr>
          <w:lang w:val="en-AU"/>
        </w:rPr>
      </w:pPr>
      <w:bookmarkStart w:id="15" w:name="_Toc301866548"/>
      <w:r>
        <w:rPr>
          <w:lang w:val="en-AU"/>
        </w:rPr>
        <w:t xml:space="preserve">Proposed </w:t>
      </w:r>
      <w:commentRangeStart w:id="16"/>
      <w:r>
        <w:rPr>
          <w:lang w:val="en-AU"/>
        </w:rPr>
        <w:t>screenshot</w:t>
      </w:r>
      <w:commentRangeEnd w:id="16"/>
      <w:r w:rsidR="00E50B6B">
        <w:rPr>
          <w:rStyle w:val="CommentReference"/>
          <w:rFonts w:ascii="Calibri" w:eastAsiaTheme="minorHAnsi" w:hAnsi="Calibri" w:cs="Calibri"/>
          <w:b w:val="0"/>
          <w:bCs w:val="0"/>
          <w:color w:val="auto"/>
        </w:rPr>
        <w:commentReference w:id="16"/>
      </w:r>
      <w:r>
        <w:rPr>
          <w:lang w:val="en-AU"/>
        </w:rPr>
        <w:t>:</w:t>
      </w:r>
      <w:bookmarkEnd w:id="15"/>
    </w:p>
    <w:p w:rsidR="00197330" w:rsidRDefault="00197330" w:rsidP="00197330">
      <w:pPr>
        <w:keepNext/>
      </w:pPr>
      <w:r>
        <w:rPr>
          <w:noProof/>
        </w:rPr>
        <w:drawing>
          <wp:inline distT="0" distB="0" distL="0" distR="0">
            <wp:extent cx="5943600" cy="448818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0" cstate="print"/>
                    <a:srcRect/>
                    <a:stretch>
                      <a:fillRect/>
                    </a:stretch>
                  </pic:blipFill>
                  <pic:spPr bwMode="auto">
                    <a:xfrm>
                      <a:off x="0" y="0"/>
                      <a:ext cx="5943600" cy="4488180"/>
                    </a:xfrm>
                    <a:prstGeom prst="rect">
                      <a:avLst/>
                    </a:prstGeom>
                    <a:noFill/>
                    <a:ln w="9525">
                      <a:noFill/>
                      <a:miter lim="800000"/>
                      <a:headEnd/>
                      <a:tailEnd/>
                    </a:ln>
                  </pic:spPr>
                </pic:pic>
              </a:graphicData>
            </a:graphic>
          </wp:inline>
        </w:drawing>
      </w:r>
    </w:p>
    <w:p w:rsidR="009F3F9F" w:rsidRDefault="00197330" w:rsidP="00197330">
      <w:pPr>
        <w:pStyle w:val="Caption"/>
        <w:rPr>
          <w:lang w:val="en-AU"/>
        </w:rPr>
      </w:pPr>
      <w:r>
        <w:t xml:space="preserve">Figure </w:t>
      </w:r>
      <w:r w:rsidR="005C6A08">
        <w:fldChar w:fldCharType="begin"/>
      </w:r>
      <w:r w:rsidR="006E6E11">
        <w:instrText xml:space="preserve"> SEQ Figure \* ARABIC </w:instrText>
      </w:r>
      <w:r w:rsidR="005C6A08">
        <w:fldChar w:fldCharType="separate"/>
      </w:r>
      <w:r w:rsidR="008C5E83">
        <w:rPr>
          <w:noProof/>
        </w:rPr>
        <w:t>7</w:t>
      </w:r>
      <w:r w:rsidR="005C6A08">
        <w:fldChar w:fldCharType="end"/>
      </w:r>
      <w:r>
        <w:t xml:space="preserve"> SALT Admin Periodic Report page (No Report selected)</w:t>
      </w:r>
    </w:p>
    <w:p w:rsidR="009F3F9F" w:rsidRDefault="009F3F9F" w:rsidP="009F3F9F">
      <w:pPr>
        <w:rPr>
          <w:lang w:val="en-AU"/>
        </w:rPr>
      </w:pPr>
    </w:p>
    <w:p w:rsidR="00B03E86" w:rsidRDefault="00B03E86" w:rsidP="00B03E86">
      <w:pPr>
        <w:pStyle w:val="Heading1"/>
        <w:jc w:val="both"/>
        <w:rPr>
          <w:lang w:val="en-AU"/>
        </w:rPr>
      </w:pPr>
      <w:bookmarkStart w:id="17" w:name="_Toc301866549"/>
      <w:r>
        <w:rPr>
          <w:lang w:val="en-AU"/>
        </w:rPr>
        <w:t>4. Suspend/Delete/Transfer Reports to another user when a User is made inactive.</w:t>
      </w:r>
      <w:bookmarkEnd w:id="17"/>
    </w:p>
    <w:p w:rsidR="00B03E86" w:rsidRDefault="00B03E86" w:rsidP="00B03E86">
      <w:pPr>
        <w:ind w:left="360"/>
        <w:jc w:val="both"/>
        <w:rPr>
          <w:b/>
          <w:lang w:val="en-AU"/>
        </w:rPr>
      </w:pPr>
      <w:r>
        <w:rPr>
          <w:b/>
          <w:lang w:val="en-AU"/>
        </w:rPr>
        <w:t xml:space="preserve">Requirement: </w:t>
      </w:r>
    </w:p>
    <w:p w:rsidR="00B03E86" w:rsidRDefault="00B03E86" w:rsidP="00B03E86">
      <w:pPr>
        <w:pStyle w:val="ListParagraph"/>
        <w:ind w:left="1080"/>
        <w:jc w:val="both"/>
        <w:rPr>
          <w:lang w:val="en-AU"/>
        </w:rPr>
      </w:pPr>
      <w:r>
        <w:rPr>
          <w:lang w:val="en-AU"/>
        </w:rPr>
        <w:t>The admin should be notified that the inactive user was either the owner of (in the case of an org admin) or a recipient of the following periodic reports.  The admin should then be given the following choice for each periodic report that relates to the inactive user:</w:t>
      </w:r>
    </w:p>
    <w:p w:rsidR="00B03E86" w:rsidRDefault="001E0EBB" w:rsidP="00B03E86">
      <w:pPr>
        <w:pStyle w:val="ListParagraph"/>
        <w:numPr>
          <w:ilvl w:val="1"/>
          <w:numId w:val="26"/>
        </w:numPr>
        <w:jc w:val="both"/>
        <w:rPr>
          <w:lang w:val="en-AU"/>
        </w:rPr>
      </w:pPr>
      <w:r>
        <w:rPr>
          <w:lang w:val="en-AU"/>
        </w:rPr>
        <w:t xml:space="preserve">Suspend </w:t>
      </w:r>
      <w:r w:rsidR="00B03E86">
        <w:rPr>
          <w:lang w:val="en-AU"/>
        </w:rPr>
        <w:t xml:space="preserve">the report if the inactive user was the owner of the report (i.e. the report is </w:t>
      </w:r>
      <w:r>
        <w:rPr>
          <w:lang w:val="en-AU"/>
        </w:rPr>
        <w:t>suspended</w:t>
      </w:r>
      <w:r w:rsidR="00B03E86">
        <w:rPr>
          <w:lang w:val="en-AU"/>
        </w:rPr>
        <w:t>, but, not Deleted), or remove the inactive user from the list of recipients (i.e. the report continues to run, and the remaining recipients will continue to receive it).</w:t>
      </w:r>
    </w:p>
    <w:p w:rsidR="00B03E86" w:rsidRDefault="00B03E86" w:rsidP="00B03E86">
      <w:pPr>
        <w:pStyle w:val="ListParagraph"/>
        <w:numPr>
          <w:ilvl w:val="1"/>
          <w:numId w:val="26"/>
        </w:numPr>
        <w:jc w:val="both"/>
        <w:rPr>
          <w:lang w:val="en-AU"/>
        </w:rPr>
      </w:pPr>
      <w:r>
        <w:rPr>
          <w:lang w:val="en-AU"/>
        </w:rPr>
        <w:lastRenderedPageBreak/>
        <w:t>Reassign the report to another user.  If the inactive user was the owner of the report, then the selected replacement user will become the new owner.  If the inactive user was just a recipient of the report, then the selected replacement user will now receive the report instead of the inactive user (other recipients remain unchanged).</w:t>
      </w:r>
    </w:p>
    <w:p w:rsidR="001E0EBB" w:rsidRDefault="001E0EBB" w:rsidP="00B03E86">
      <w:pPr>
        <w:pStyle w:val="ListParagraph"/>
        <w:numPr>
          <w:ilvl w:val="1"/>
          <w:numId w:val="26"/>
        </w:numPr>
        <w:jc w:val="both"/>
        <w:rPr>
          <w:lang w:val="en-AU"/>
        </w:rPr>
      </w:pPr>
      <w:r>
        <w:rPr>
          <w:lang w:val="en-AU"/>
        </w:rPr>
        <w:t>Delete the schedule (a Re</w:t>
      </w:r>
      <w:r w:rsidR="00335FA5">
        <w:rPr>
          <w:lang w:val="en-AU"/>
        </w:rPr>
        <w:t xml:space="preserve">cord of deleted schedules will </w:t>
      </w:r>
      <w:r>
        <w:rPr>
          <w:lang w:val="en-AU"/>
        </w:rPr>
        <w:t xml:space="preserve">be kept </w:t>
      </w:r>
      <w:r w:rsidR="00335FA5">
        <w:rPr>
          <w:lang w:val="en-AU"/>
        </w:rPr>
        <w:t>however there will be no way to view deleted schedules at this time)</w:t>
      </w:r>
    </w:p>
    <w:p w:rsidR="00B03E86" w:rsidRDefault="00B03E86" w:rsidP="00B03E86">
      <w:pPr>
        <w:pStyle w:val="ListParagraph"/>
        <w:jc w:val="both"/>
        <w:rPr>
          <w:lang w:val="en-AU"/>
        </w:rPr>
      </w:pPr>
    </w:p>
    <w:p w:rsidR="00B03E86" w:rsidRDefault="00B03E86" w:rsidP="00B03E86">
      <w:pPr>
        <w:pStyle w:val="ListParagraph"/>
        <w:jc w:val="both"/>
        <w:rPr>
          <w:lang w:val="en-AU"/>
        </w:rPr>
      </w:pPr>
      <w:r>
        <w:rPr>
          <w:lang w:val="en-AU"/>
        </w:rPr>
        <w:t>There are 7 (identified) circumstances when a user’s reports may be required to be transferred to another user, suspended or deleted:</w:t>
      </w:r>
    </w:p>
    <w:p w:rsidR="00B03E86" w:rsidRDefault="00B03E86" w:rsidP="00B03E86">
      <w:pPr>
        <w:pStyle w:val="ListParagraph"/>
        <w:numPr>
          <w:ilvl w:val="2"/>
          <w:numId w:val="27"/>
        </w:numPr>
        <w:jc w:val="both"/>
        <w:rPr>
          <w:lang w:val="en-AU"/>
        </w:rPr>
      </w:pPr>
      <w:r>
        <w:rPr>
          <w:lang w:val="en-AU"/>
        </w:rPr>
        <w:t>At the time a user is made inactive (archived) from the User Details screen.</w:t>
      </w:r>
    </w:p>
    <w:p w:rsidR="00B03E86" w:rsidRDefault="00B03E86" w:rsidP="00B03E86">
      <w:pPr>
        <w:pStyle w:val="ListParagraph"/>
        <w:numPr>
          <w:ilvl w:val="2"/>
          <w:numId w:val="27"/>
        </w:numPr>
        <w:jc w:val="both"/>
        <w:rPr>
          <w:lang w:val="en-AU"/>
        </w:rPr>
      </w:pPr>
      <w:r>
        <w:rPr>
          <w:lang w:val="en-AU"/>
        </w:rPr>
        <w:t>At the time that the users replacement is entered into the system (may be much later after the user is made inactive) from the New User screen.</w:t>
      </w:r>
    </w:p>
    <w:p w:rsidR="00B03E86" w:rsidRDefault="00B03E86" w:rsidP="00B03E86">
      <w:pPr>
        <w:pStyle w:val="ListParagraph"/>
        <w:numPr>
          <w:ilvl w:val="2"/>
          <w:numId w:val="27"/>
        </w:numPr>
        <w:jc w:val="both"/>
        <w:rPr>
          <w:lang w:val="en-AU"/>
        </w:rPr>
      </w:pPr>
      <w:r>
        <w:rPr>
          <w:lang w:val="en-AU"/>
        </w:rPr>
        <w:t>At the time that the users replacement is entered into the system (may be much later after the user is made inactive) from an import (CSV or XML).</w:t>
      </w:r>
    </w:p>
    <w:p w:rsidR="00B03E86" w:rsidRDefault="00B03E86" w:rsidP="00B03E86">
      <w:pPr>
        <w:pStyle w:val="ListParagraph"/>
        <w:numPr>
          <w:ilvl w:val="2"/>
          <w:numId w:val="27"/>
        </w:numPr>
        <w:jc w:val="both"/>
        <w:rPr>
          <w:lang w:val="en-AU"/>
        </w:rPr>
      </w:pPr>
      <w:r>
        <w:rPr>
          <w:lang w:val="en-AU"/>
        </w:rPr>
        <w:t>When a group of users are made inactive (archived) from the Archive Users screen.</w:t>
      </w:r>
    </w:p>
    <w:p w:rsidR="00B03E86" w:rsidRDefault="00B03E86" w:rsidP="00B03E86">
      <w:pPr>
        <w:pStyle w:val="ListParagraph"/>
        <w:numPr>
          <w:ilvl w:val="2"/>
          <w:numId w:val="27"/>
        </w:numPr>
        <w:jc w:val="both"/>
        <w:rPr>
          <w:lang w:val="en-AU"/>
        </w:rPr>
      </w:pPr>
      <w:r>
        <w:rPr>
          <w:lang w:val="en-AU"/>
        </w:rPr>
        <w:t>When a group of users are made inactive due to an import (CSV or XML)</w:t>
      </w:r>
    </w:p>
    <w:p w:rsidR="00B03E86" w:rsidRDefault="00B03E86" w:rsidP="00B03E86">
      <w:pPr>
        <w:pStyle w:val="ListParagraph"/>
        <w:numPr>
          <w:ilvl w:val="2"/>
          <w:numId w:val="27"/>
        </w:numPr>
        <w:jc w:val="both"/>
        <w:rPr>
          <w:lang w:val="en-AU"/>
        </w:rPr>
      </w:pPr>
      <w:r>
        <w:rPr>
          <w:lang w:val="en-AU"/>
        </w:rPr>
        <w:t>When a SALT administrator performs maintenance on reports (to inactive users) (for example Reports that were not transferred to the user’s replacement).</w:t>
      </w:r>
    </w:p>
    <w:p w:rsidR="00B03E86" w:rsidRDefault="00B03E86" w:rsidP="00B03E86">
      <w:pPr>
        <w:pStyle w:val="ListParagraph"/>
        <w:numPr>
          <w:ilvl w:val="2"/>
          <w:numId w:val="27"/>
        </w:numPr>
        <w:jc w:val="both"/>
        <w:rPr>
          <w:lang w:val="en-AU"/>
        </w:rPr>
      </w:pPr>
      <w:r>
        <w:rPr>
          <w:lang w:val="en-AU"/>
        </w:rPr>
        <w:t>At such other time that a SALT administrator needs to maintain an Organisations Scheduled Reports.</w:t>
      </w:r>
    </w:p>
    <w:p w:rsidR="00B03E86" w:rsidRDefault="00B03E86" w:rsidP="00B03E86">
      <w:pPr>
        <w:pStyle w:val="ListParagraph"/>
        <w:ind w:left="1080"/>
        <w:jc w:val="both"/>
        <w:rPr>
          <w:lang w:val="en-AU"/>
        </w:rPr>
      </w:pPr>
    </w:p>
    <w:p w:rsidR="00B03E86" w:rsidRDefault="00B03E86" w:rsidP="00B03E86">
      <w:pPr>
        <w:pStyle w:val="ListParagraph"/>
        <w:ind w:left="1080"/>
        <w:jc w:val="both"/>
        <w:rPr>
          <w:lang w:val="en-AU"/>
        </w:rPr>
      </w:pPr>
    </w:p>
    <w:p w:rsidR="00B03E86" w:rsidRDefault="00B03E86" w:rsidP="00B03E86">
      <w:pPr>
        <w:jc w:val="both"/>
        <w:rPr>
          <w:lang w:val="en-AU"/>
        </w:rPr>
      </w:pPr>
      <w:r>
        <w:rPr>
          <w:lang w:val="en-AU"/>
        </w:rPr>
        <w:t>There are 3 webpages where an admin can make a user inactive:</w:t>
      </w:r>
    </w:p>
    <w:p w:rsidR="00B03E86" w:rsidRDefault="00B03E86" w:rsidP="00B03E86">
      <w:pPr>
        <w:jc w:val="both"/>
        <w:rPr>
          <w:lang w:val="en-AU"/>
        </w:rPr>
      </w:pPr>
    </w:p>
    <w:p w:rsidR="00B03E86" w:rsidRDefault="00B03E86" w:rsidP="00B03E86">
      <w:pPr>
        <w:pStyle w:val="ListParagraph"/>
        <w:numPr>
          <w:ilvl w:val="0"/>
          <w:numId w:val="28"/>
        </w:numPr>
        <w:jc w:val="both"/>
        <w:rPr>
          <w:lang w:val="en-AU"/>
        </w:rPr>
      </w:pPr>
      <w:r>
        <w:rPr>
          <w:lang w:val="en-AU"/>
        </w:rPr>
        <w:t>Make a single user inactive in the “User Details” screen</w:t>
      </w:r>
    </w:p>
    <w:p w:rsidR="00B03E86" w:rsidRDefault="00B03E86" w:rsidP="00B03E86">
      <w:pPr>
        <w:pStyle w:val="ListParagraph"/>
        <w:numPr>
          <w:ilvl w:val="0"/>
          <w:numId w:val="28"/>
        </w:numPr>
        <w:jc w:val="both"/>
        <w:rPr>
          <w:lang w:val="en-AU"/>
        </w:rPr>
      </w:pPr>
      <w:r>
        <w:rPr>
          <w:lang w:val="en-AU"/>
        </w:rPr>
        <w:t>Make bulk users inactive in the “Archive Users” screen</w:t>
      </w:r>
    </w:p>
    <w:p w:rsidR="00B03E86" w:rsidRDefault="00B03E86" w:rsidP="00B03E86">
      <w:pPr>
        <w:pStyle w:val="ListParagraph"/>
        <w:numPr>
          <w:ilvl w:val="0"/>
          <w:numId w:val="28"/>
        </w:numPr>
        <w:jc w:val="both"/>
        <w:rPr>
          <w:lang w:val="en-AU"/>
        </w:rPr>
      </w:pPr>
      <w:r>
        <w:rPr>
          <w:lang w:val="en-AU"/>
        </w:rPr>
        <w:t>Make bulk users inactive at import of users</w:t>
      </w:r>
    </w:p>
    <w:p w:rsidR="00B03E86" w:rsidRDefault="00B03E86" w:rsidP="00B03E86">
      <w:pPr>
        <w:jc w:val="both"/>
        <w:rPr>
          <w:lang w:val="en-AU"/>
        </w:rPr>
      </w:pPr>
    </w:p>
    <w:p w:rsidR="00B03E86" w:rsidRDefault="00B03E86" w:rsidP="00B03E86">
      <w:pPr>
        <w:jc w:val="both"/>
        <w:rPr>
          <w:lang w:val="en-AU"/>
        </w:rPr>
      </w:pPr>
    </w:p>
    <w:p w:rsidR="00B03E86" w:rsidRDefault="00B03E86" w:rsidP="00B03E86">
      <w:pPr>
        <w:pStyle w:val="ListParagraph"/>
        <w:numPr>
          <w:ilvl w:val="1"/>
          <w:numId w:val="29"/>
        </w:numPr>
        <w:jc w:val="both"/>
        <w:rPr>
          <w:lang w:val="en-AU"/>
        </w:rPr>
      </w:pPr>
      <w:r>
        <w:rPr>
          <w:lang w:val="en-AU"/>
        </w:rPr>
        <w:t xml:space="preserve"> On the “User Details” screen, when the admin unchecks the “User Active” checkbox and clicks “Save” button, a new screen (shown below) is displayed asking if periodic reports associated with this user should be modified. </w:t>
      </w:r>
    </w:p>
    <w:p w:rsidR="00B03E86" w:rsidRDefault="00B03E86" w:rsidP="00B03E86">
      <w:pPr>
        <w:pStyle w:val="ListParagraph"/>
        <w:ind w:left="644"/>
        <w:jc w:val="both"/>
        <w:rPr>
          <w:lang w:val="en-AU"/>
        </w:rPr>
      </w:pPr>
    </w:p>
    <w:p w:rsidR="00B03E86" w:rsidRDefault="00B03E86" w:rsidP="00B03E86">
      <w:pPr>
        <w:pStyle w:val="ListParagraph"/>
        <w:ind w:left="644"/>
        <w:jc w:val="both"/>
        <w:rPr>
          <w:lang w:val="en-AU"/>
        </w:rPr>
      </w:pPr>
      <w:r>
        <w:rPr>
          <w:noProof/>
        </w:rPr>
        <w:drawing>
          <wp:inline distT="0" distB="0" distL="0" distR="0">
            <wp:extent cx="4516120" cy="2030730"/>
            <wp:effectExtent l="0" t="0" r="0" b="762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16120" cy="2030730"/>
                    </a:xfrm>
                    <a:prstGeom prst="rect">
                      <a:avLst/>
                    </a:prstGeom>
                    <a:noFill/>
                    <a:ln>
                      <a:noFill/>
                    </a:ln>
                  </pic:spPr>
                </pic:pic>
              </a:graphicData>
            </a:graphic>
          </wp:inline>
        </w:drawing>
      </w:r>
    </w:p>
    <w:p w:rsidR="00B03E86" w:rsidRDefault="00B03E86" w:rsidP="00B03E86">
      <w:pPr>
        <w:pStyle w:val="ListParagraph"/>
        <w:ind w:left="644"/>
        <w:jc w:val="both"/>
        <w:rPr>
          <w:lang w:val="en-AU"/>
        </w:rPr>
      </w:pPr>
    </w:p>
    <w:p w:rsidR="00B03E86" w:rsidRDefault="001E0EBB" w:rsidP="00B03E86">
      <w:pPr>
        <w:pStyle w:val="ListParagraph"/>
        <w:ind w:left="644"/>
        <w:jc w:val="both"/>
        <w:rPr>
          <w:lang w:val="en-AU"/>
        </w:rPr>
      </w:pPr>
      <w:r>
        <w:rPr>
          <w:noProof/>
        </w:rPr>
        <w:lastRenderedPageBreak/>
        <w:drawing>
          <wp:inline distT="0" distB="0" distL="0" distR="0">
            <wp:extent cx="5943600" cy="4747046"/>
            <wp:effectExtent l="19050" t="0" r="0" b="0"/>
            <wp:docPr id="10" name="Picture 3" descr="cid:image001.png@01CC61A5.E19E7C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1.png@01CC61A5.E19E7C60"/>
                    <pic:cNvPicPr>
                      <a:picLocks noChangeAspect="1" noChangeArrowheads="1"/>
                    </pic:cNvPicPr>
                  </pic:nvPicPr>
                  <pic:blipFill>
                    <a:blip r:embed="rId32" r:link="rId33" cstate="print"/>
                    <a:srcRect/>
                    <a:stretch>
                      <a:fillRect/>
                    </a:stretch>
                  </pic:blipFill>
                  <pic:spPr bwMode="auto">
                    <a:xfrm>
                      <a:off x="0" y="0"/>
                      <a:ext cx="5943600" cy="4747046"/>
                    </a:xfrm>
                    <a:prstGeom prst="rect">
                      <a:avLst/>
                    </a:prstGeom>
                    <a:noFill/>
                    <a:ln w="9525">
                      <a:noFill/>
                      <a:miter lim="800000"/>
                      <a:headEnd/>
                      <a:tailEnd/>
                    </a:ln>
                  </pic:spPr>
                </pic:pic>
              </a:graphicData>
            </a:graphic>
          </wp:inline>
        </w:drawing>
      </w:r>
    </w:p>
    <w:p w:rsidR="00B03E86" w:rsidRDefault="00B03E86" w:rsidP="00B03E86">
      <w:pPr>
        <w:pStyle w:val="ListParagraph"/>
        <w:ind w:left="644"/>
        <w:jc w:val="both"/>
        <w:rPr>
          <w:lang w:val="en-AU"/>
        </w:rPr>
      </w:pPr>
    </w:p>
    <w:p w:rsidR="00B03E86" w:rsidRDefault="00B03E86" w:rsidP="00B03E86">
      <w:pPr>
        <w:pStyle w:val="ListParagraph"/>
        <w:ind w:left="644"/>
        <w:jc w:val="both"/>
        <w:rPr>
          <w:lang w:val="en-AU"/>
        </w:rPr>
      </w:pPr>
      <w:r>
        <w:rPr>
          <w:lang w:val="en-AU"/>
        </w:rPr>
        <w:t>2 tables will be displayed on this page as shown in the figure above. The top table will show the periodic reports that are owned by this user. There are “Delete”, “Suspend”, and re-assign buttons against each report. The admin can deleted this report, suspend it for the time being or reassign the report using these buttons respectively. The admin can also select multiple reports and delete or suspend them all by using the “Delete selected” or “Suspend selected” buttons at the bottom of the table respectively.</w:t>
      </w:r>
    </w:p>
    <w:p w:rsidR="00B03E86" w:rsidRDefault="00B03E86" w:rsidP="00B03E86">
      <w:pPr>
        <w:pStyle w:val="ListParagraph"/>
        <w:ind w:left="644"/>
        <w:jc w:val="both"/>
        <w:rPr>
          <w:lang w:val="en-AU"/>
        </w:rPr>
      </w:pPr>
    </w:p>
    <w:p w:rsidR="00B03E86" w:rsidRDefault="00B03E86" w:rsidP="00B03E86">
      <w:pPr>
        <w:pStyle w:val="ListParagraph"/>
        <w:ind w:left="644"/>
        <w:jc w:val="both"/>
        <w:rPr>
          <w:lang w:val="en-AU"/>
        </w:rPr>
      </w:pPr>
      <w:r>
        <w:rPr>
          <w:lang w:val="en-AU"/>
        </w:rPr>
        <w:t xml:space="preserve">The bottom table shows the periodic reports for which the user is a recipient. There is a “Remove” </w:t>
      </w:r>
      <w:r w:rsidR="002F3BC2">
        <w:rPr>
          <w:lang w:val="en-AU"/>
        </w:rPr>
        <w:t xml:space="preserve">and reassign </w:t>
      </w:r>
      <w:r>
        <w:rPr>
          <w:lang w:val="en-AU"/>
        </w:rPr>
        <w:t>button against each of these reports for the admin to remove this user from the recipient list of this report. The admin can select multiple reports and remove the user from the recipient list of these selected reports by using the button “Remove Selected” at the bottom of the table.</w:t>
      </w:r>
    </w:p>
    <w:p w:rsidR="00B03E86" w:rsidRDefault="00B03E86" w:rsidP="00B03E86">
      <w:pPr>
        <w:pStyle w:val="ListParagraph"/>
        <w:ind w:left="644"/>
        <w:jc w:val="both"/>
        <w:rPr>
          <w:lang w:val="en-AU"/>
        </w:rPr>
      </w:pPr>
    </w:p>
    <w:p w:rsidR="00B03E86" w:rsidRDefault="00B03E86" w:rsidP="00B03E86">
      <w:pPr>
        <w:pStyle w:val="ListParagraph"/>
        <w:ind w:left="644"/>
        <w:jc w:val="both"/>
        <w:rPr>
          <w:lang w:val="en-AU"/>
        </w:rPr>
      </w:pPr>
      <w:r>
        <w:rPr>
          <w:lang w:val="en-AU"/>
        </w:rPr>
        <w:t>At the bottom of the screen there are buttons to save these changes or cancel the changes made and return to the “User Search” page.</w:t>
      </w:r>
    </w:p>
    <w:p w:rsidR="00B03E86" w:rsidRDefault="00B03E86" w:rsidP="00B03E86">
      <w:pPr>
        <w:pStyle w:val="ListParagraph"/>
        <w:ind w:left="644"/>
        <w:jc w:val="both"/>
        <w:rPr>
          <w:lang w:val="en-AU"/>
        </w:rPr>
      </w:pPr>
    </w:p>
    <w:p w:rsidR="00B03E86" w:rsidRDefault="00B03E86" w:rsidP="00B03E86">
      <w:pPr>
        <w:pStyle w:val="ListParagraph"/>
        <w:numPr>
          <w:ilvl w:val="1"/>
          <w:numId w:val="29"/>
        </w:numPr>
        <w:jc w:val="both"/>
        <w:rPr>
          <w:lang w:val="en-AU"/>
        </w:rPr>
      </w:pPr>
      <w:r>
        <w:rPr>
          <w:lang w:val="en-AU"/>
        </w:rPr>
        <w:t xml:space="preserve"> On bulk archiving the users, the following screen will be shown to the admin:</w:t>
      </w:r>
    </w:p>
    <w:p w:rsidR="00B03E86" w:rsidRDefault="00B03E86" w:rsidP="00B03E86">
      <w:pPr>
        <w:jc w:val="both"/>
        <w:rPr>
          <w:lang w:val="en-AU"/>
        </w:rPr>
      </w:pPr>
    </w:p>
    <w:p w:rsidR="00B03E86" w:rsidRDefault="001E0EBB" w:rsidP="00B03E86">
      <w:pPr>
        <w:jc w:val="both"/>
        <w:rPr>
          <w:lang w:val="en-AU"/>
        </w:rPr>
      </w:pPr>
      <w:r>
        <w:rPr>
          <w:noProof/>
        </w:rPr>
        <w:lastRenderedPageBreak/>
        <w:drawing>
          <wp:inline distT="0" distB="0" distL="0" distR="0">
            <wp:extent cx="5918579" cy="3068515"/>
            <wp:effectExtent l="19050" t="0" r="5971"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5920151" cy="3069330"/>
                    </a:xfrm>
                    <a:prstGeom prst="rect">
                      <a:avLst/>
                    </a:prstGeom>
                    <a:noFill/>
                    <a:ln w="9525">
                      <a:noFill/>
                      <a:miter lim="800000"/>
                      <a:headEnd/>
                      <a:tailEnd/>
                    </a:ln>
                  </pic:spPr>
                </pic:pic>
              </a:graphicData>
            </a:graphic>
          </wp:inline>
        </w:drawing>
      </w:r>
    </w:p>
    <w:p w:rsidR="00B03E86" w:rsidRDefault="00B03E86" w:rsidP="00B03E86">
      <w:pPr>
        <w:jc w:val="both"/>
        <w:rPr>
          <w:lang w:val="en-AU"/>
        </w:rPr>
      </w:pPr>
    </w:p>
    <w:p w:rsidR="00B03E86" w:rsidRDefault="00B03E86" w:rsidP="00B03E86">
      <w:pPr>
        <w:jc w:val="both"/>
        <w:rPr>
          <w:lang w:val="en-AU"/>
        </w:rPr>
      </w:pPr>
      <w:r>
        <w:rPr>
          <w:lang w:val="en-AU"/>
        </w:rPr>
        <w:t xml:space="preserve">The </w:t>
      </w:r>
      <w:proofErr w:type="spellStart"/>
      <w:r>
        <w:rPr>
          <w:lang w:val="en-AU"/>
        </w:rPr>
        <w:t>listbox</w:t>
      </w:r>
      <w:proofErr w:type="spellEnd"/>
      <w:r>
        <w:rPr>
          <w:lang w:val="en-AU"/>
        </w:rPr>
        <w:t xml:space="preserve"> for “Select Inactive users” will be populated with the inactive users that have been archived by admin on the “Archive Users” screen. The admin can then select inactive users from this </w:t>
      </w:r>
      <w:proofErr w:type="spellStart"/>
      <w:r>
        <w:rPr>
          <w:lang w:val="en-AU"/>
        </w:rPr>
        <w:t>listbox</w:t>
      </w:r>
      <w:proofErr w:type="spellEnd"/>
      <w:r>
        <w:rPr>
          <w:lang w:val="en-AU"/>
        </w:rPr>
        <w:t xml:space="preserve"> and click “Show” button. This will display the 2 tables as shown below.</w:t>
      </w:r>
    </w:p>
    <w:p w:rsidR="00B03E86" w:rsidRDefault="00B03E86" w:rsidP="00B03E86">
      <w:pPr>
        <w:jc w:val="both"/>
        <w:rPr>
          <w:lang w:val="en-AU"/>
        </w:rPr>
      </w:pPr>
    </w:p>
    <w:p w:rsidR="00B03E86" w:rsidRDefault="00B03E86" w:rsidP="00B03E86">
      <w:pPr>
        <w:jc w:val="both"/>
        <w:rPr>
          <w:lang w:val="en-AU"/>
        </w:rPr>
      </w:pPr>
    </w:p>
    <w:p w:rsidR="00B03E86" w:rsidRDefault="00B03E86" w:rsidP="00B03E86">
      <w:pPr>
        <w:jc w:val="both"/>
        <w:rPr>
          <w:lang w:val="en-AU"/>
        </w:rPr>
      </w:pPr>
      <w:r>
        <w:rPr>
          <w:noProof/>
          <w:color w:val="1F497D"/>
        </w:rPr>
        <w:lastRenderedPageBreak/>
        <w:drawing>
          <wp:inline distT="0" distB="0" distL="0" distR="0">
            <wp:extent cx="5946140" cy="6067425"/>
            <wp:effectExtent l="0" t="0" r="0" b="9525"/>
            <wp:docPr id="21" name="Picture 11" descr="cid:image004.png@01CC5E80.07E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4.png@01CC5E80.07E14390"/>
                    <pic:cNvPicPr>
                      <a:picLocks noChangeAspect="1" noChangeArrowheads="1"/>
                    </pic:cNvPicPr>
                  </pic:nvPicPr>
                  <pic:blipFill>
                    <a:blip r:embed="rId35" r:link="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6140" cy="6067425"/>
                    </a:xfrm>
                    <a:prstGeom prst="rect">
                      <a:avLst/>
                    </a:prstGeom>
                    <a:noFill/>
                    <a:ln>
                      <a:noFill/>
                    </a:ln>
                  </pic:spPr>
                </pic:pic>
              </a:graphicData>
            </a:graphic>
          </wp:inline>
        </w:drawing>
      </w:r>
    </w:p>
    <w:p w:rsidR="00B03E86" w:rsidRDefault="00B03E86" w:rsidP="00B03E86">
      <w:pPr>
        <w:jc w:val="both"/>
        <w:rPr>
          <w:lang w:val="en-AU"/>
        </w:rPr>
      </w:pPr>
      <w:r>
        <w:rPr>
          <w:lang w:val="en-AU"/>
        </w:rPr>
        <w:t xml:space="preserve">The functionality of these tables will be the same as explained in section 4.1. The only difference in this case will be that it will contain periodic reports for all the selected users in the </w:t>
      </w:r>
      <w:proofErr w:type="spellStart"/>
      <w:r>
        <w:rPr>
          <w:lang w:val="en-AU"/>
        </w:rPr>
        <w:t>listbox</w:t>
      </w:r>
      <w:proofErr w:type="spellEnd"/>
      <w:r>
        <w:rPr>
          <w:lang w:val="en-AU"/>
        </w:rPr>
        <w:t xml:space="preserve"> above.</w:t>
      </w:r>
    </w:p>
    <w:p w:rsidR="00B03E86" w:rsidRDefault="00B03E86" w:rsidP="00B03E86">
      <w:pPr>
        <w:jc w:val="both"/>
        <w:rPr>
          <w:lang w:val="en-AU"/>
        </w:rPr>
      </w:pPr>
    </w:p>
    <w:p w:rsidR="00B03E86" w:rsidRDefault="00B03E86" w:rsidP="00B03E86">
      <w:pPr>
        <w:jc w:val="both"/>
        <w:rPr>
          <w:lang w:val="en-AU"/>
        </w:rPr>
      </w:pPr>
    </w:p>
    <w:p w:rsidR="00B03E86" w:rsidRDefault="00B03E86" w:rsidP="00B03E86">
      <w:pPr>
        <w:pStyle w:val="ListParagraph"/>
        <w:numPr>
          <w:ilvl w:val="1"/>
          <w:numId w:val="29"/>
        </w:numPr>
        <w:jc w:val="both"/>
        <w:rPr>
          <w:lang w:val="en-AU"/>
        </w:rPr>
      </w:pPr>
      <w:r>
        <w:rPr>
          <w:lang w:val="en-AU"/>
        </w:rPr>
        <w:t xml:space="preserve"> For bulk import of users too, the same screens in section 4.2 will be shown. However, in this case the </w:t>
      </w:r>
      <w:proofErr w:type="spellStart"/>
      <w:r>
        <w:rPr>
          <w:lang w:val="en-AU"/>
        </w:rPr>
        <w:t>listbox</w:t>
      </w:r>
      <w:proofErr w:type="spellEnd"/>
      <w:r>
        <w:rPr>
          <w:lang w:val="en-AU"/>
        </w:rPr>
        <w:t xml:space="preserve"> will contain the inactive users from the imported users list.</w:t>
      </w:r>
    </w:p>
    <w:p w:rsidR="00B03E86" w:rsidRDefault="00B03E86" w:rsidP="00B03E86">
      <w:pPr>
        <w:jc w:val="both"/>
        <w:rPr>
          <w:lang w:val="en-AU"/>
        </w:rPr>
      </w:pPr>
    </w:p>
    <w:p w:rsidR="00B03E86" w:rsidRDefault="00B03E86" w:rsidP="00B03E86">
      <w:pPr>
        <w:pStyle w:val="ListParagraph"/>
        <w:ind w:left="1080"/>
        <w:jc w:val="both"/>
        <w:rPr>
          <w:lang w:val="en-AU"/>
        </w:rPr>
      </w:pPr>
    </w:p>
    <w:p w:rsidR="00B03E86" w:rsidRDefault="00B03E86" w:rsidP="00B03E86">
      <w:pPr>
        <w:jc w:val="both"/>
      </w:pPr>
    </w:p>
    <w:p w:rsidR="00B03E86" w:rsidRDefault="00B03E86" w:rsidP="00B03E86">
      <w:pPr>
        <w:jc w:val="both"/>
        <w:rPr>
          <w:lang w:val="en-AU"/>
        </w:rPr>
      </w:pPr>
    </w:p>
    <w:p w:rsidR="00B03E86" w:rsidRDefault="00B03E86" w:rsidP="00B03E86">
      <w:pPr>
        <w:pStyle w:val="ListParagraph"/>
        <w:ind w:left="1080"/>
        <w:jc w:val="both"/>
        <w:rPr>
          <w:lang w:val="en-AU"/>
        </w:rPr>
      </w:pPr>
    </w:p>
    <w:p w:rsidR="00B03E86" w:rsidRDefault="00B03E86" w:rsidP="00B03E86">
      <w:pPr>
        <w:pStyle w:val="Heading1"/>
        <w:jc w:val="both"/>
        <w:rPr>
          <w:lang w:val="en-AU"/>
        </w:rPr>
      </w:pPr>
      <w:bookmarkStart w:id="18" w:name="_Toc301866550"/>
      <w:r>
        <w:rPr>
          <w:lang w:val="en-AU"/>
        </w:rPr>
        <w:lastRenderedPageBreak/>
        <w:t>5. Allow import files to update existing users and Additional fields in import files</w:t>
      </w:r>
      <w:bookmarkEnd w:id="18"/>
      <w:r>
        <w:rPr>
          <w:lang w:val="en-AU"/>
        </w:rPr>
        <w:t xml:space="preserve"> </w:t>
      </w:r>
    </w:p>
    <w:p w:rsidR="00B03E86" w:rsidRDefault="00B03E86" w:rsidP="00B03E86">
      <w:pPr>
        <w:ind w:left="360"/>
        <w:jc w:val="both"/>
        <w:rPr>
          <w:lang w:val="en-AU"/>
        </w:rPr>
      </w:pPr>
      <w:bookmarkStart w:id="19" w:name="_Toc301866551"/>
      <w:r>
        <w:rPr>
          <w:rStyle w:val="Heading2Char"/>
        </w:rPr>
        <w:t>Requirement:</w:t>
      </w:r>
      <w:bookmarkEnd w:id="19"/>
      <w:r>
        <w:rPr>
          <w:lang w:val="en-AU"/>
        </w:rPr>
        <w:t xml:space="preserve"> Provide a bulk update feature for user imports that will allow org admins to change user values en masse without affecting existing values (i.e. update the manager’s email address for a group of users, but, don’t change anyone’s password, or give a group of users new email addresses, but, don’t change their passwords, or give a group of user new passwords, but, don’t update their email addresses, etc.).  </w:t>
      </w:r>
    </w:p>
    <w:p w:rsidR="00B03E86" w:rsidRDefault="00B03E86" w:rsidP="00B03E86">
      <w:pPr>
        <w:ind w:left="360"/>
        <w:jc w:val="both"/>
        <w:rPr>
          <w:lang w:val="en-AU"/>
        </w:rPr>
      </w:pPr>
    </w:p>
    <w:p w:rsidR="00B03E86" w:rsidRDefault="00B03E86" w:rsidP="00B03E86">
      <w:pPr>
        <w:ind w:left="360"/>
        <w:jc w:val="both"/>
        <w:rPr>
          <w:lang w:val="en-AU"/>
        </w:rPr>
      </w:pPr>
      <w:bookmarkStart w:id="20" w:name="_Toc301866552"/>
      <w:r>
        <w:rPr>
          <w:rStyle w:val="Heading2Char"/>
        </w:rPr>
        <w:t>5.1 New Fields</w:t>
      </w:r>
      <w:bookmarkEnd w:id="20"/>
      <w:r>
        <w:rPr>
          <w:lang w:val="en-AU"/>
        </w:rPr>
        <w:t>:</w:t>
      </w:r>
    </w:p>
    <w:p w:rsidR="00B03E86" w:rsidRDefault="00B03E86" w:rsidP="00B03E86">
      <w:pPr>
        <w:pStyle w:val="ListParagraph"/>
        <w:numPr>
          <w:ilvl w:val="0"/>
          <w:numId w:val="23"/>
        </w:numPr>
        <w:jc w:val="both"/>
        <w:rPr>
          <w:lang w:val="en-AU"/>
        </w:rPr>
      </w:pPr>
      <w:r>
        <w:rPr>
          <w:lang w:val="en-AU"/>
        </w:rPr>
        <w:t>Unit Administrator</w:t>
      </w:r>
    </w:p>
    <w:p w:rsidR="00B03E86" w:rsidRDefault="00B03E86" w:rsidP="00B03E86">
      <w:pPr>
        <w:pStyle w:val="ListParagraph"/>
        <w:numPr>
          <w:ilvl w:val="0"/>
          <w:numId w:val="23"/>
        </w:numPr>
        <w:jc w:val="both"/>
        <w:rPr>
          <w:lang w:val="en-AU"/>
        </w:rPr>
      </w:pPr>
      <w:r>
        <w:rPr>
          <w:lang w:val="en-AU"/>
        </w:rPr>
        <w:t>Organisation Administrator</w:t>
      </w:r>
    </w:p>
    <w:p w:rsidR="00B03E86" w:rsidRDefault="00B03E86" w:rsidP="00B03E86">
      <w:pPr>
        <w:pStyle w:val="ListParagraph"/>
        <w:numPr>
          <w:ilvl w:val="0"/>
          <w:numId w:val="23"/>
        </w:numPr>
        <w:jc w:val="both"/>
        <w:rPr>
          <w:lang w:val="en-AU"/>
        </w:rPr>
      </w:pPr>
      <w:r>
        <w:rPr>
          <w:lang w:val="en-AU"/>
        </w:rPr>
        <w:t>Manager notification</w:t>
      </w:r>
    </w:p>
    <w:p w:rsidR="00B03E86" w:rsidRDefault="00B03E86" w:rsidP="00B03E86">
      <w:pPr>
        <w:pStyle w:val="ListParagraph"/>
        <w:numPr>
          <w:ilvl w:val="0"/>
          <w:numId w:val="23"/>
        </w:numPr>
        <w:jc w:val="both"/>
        <w:rPr>
          <w:lang w:val="en-AU"/>
        </w:rPr>
      </w:pPr>
      <w:r>
        <w:rPr>
          <w:lang w:val="en-AU"/>
        </w:rPr>
        <w:t>Manager</w:t>
      </w:r>
    </w:p>
    <w:p w:rsidR="00B03E86" w:rsidRDefault="00B03E86" w:rsidP="00B03E86">
      <w:pPr>
        <w:pStyle w:val="ListParagraph"/>
        <w:jc w:val="both"/>
      </w:pPr>
    </w:p>
    <w:p w:rsidR="00B03E86" w:rsidRDefault="00B03E86" w:rsidP="00B03E86">
      <w:pPr>
        <w:pStyle w:val="ListParagraph"/>
        <w:jc w:val="both"/>
      </w:pPr>
      <w:r>
        <w:t>All of these new fields, with the exception of “Manager Notification”, specify whether delinquencies of that user be alerted by email to these roles respectively. The “Manager Notification” field contains the email id of the manager to notify.</w:t>
      </w:r>
    </w:p>
    <w:p w:rsidR="00B03E86" w:rsidRDefault="00B03E86" w:rsidP="00B03E86">
      <w:pPr>
        <w:pStyle w:val="ListParagraph"/>
        <w:jc w:val="both"/>
      </w:pPr>
    </w:p>
    <w:p w:rsidR="00B03E86" w:rsidRDefault="00B03E86" w:rsidP="00B03E86">
      <w:pPr>
        <w:pStyle w:val="ListParagraph"/>
        <w:jc w:val="both"/>
      </w:pPr>
      <w:r>
        <w:t>Following is the format of CSV file that will be supported. Each of the columns here represents text that will be separated with a comma. The column names are not required to be part of the file. The columns that are greyed out are the new additions.</w:t>
      </w:r>
    </w:p>
    <w:p w:rsidR="00B03E86" w:rsidRDefault="00B03E86" w:rsidP="00B03E86">
      <w:pPr>
        <w:pStyle w:val="ListParagraph"/>
        <w:jc w:val="both"/>
      </w:pPr>
    </w:p>
    <w:tbl>
      <w:tblPr>
        <w:tblStyle w:val="TableGrid"/>
        <w:tblW w:w="5450" w:type="pct"/>
        <w:tblLook w:val="04A0"/>
      </w:tblPr>
      <w:tblGrid>
        <w:gridCol w:w="906"/>
        <w:gridCol w:w="962"/>
        <w:gridCol w:w="858"/>
        <w:gridCol w:w="799"/>
        <w:gridCol w:w="2676"/>
        <w:gridCol w:w="947"/>
        <w:gridCol w:w="663"/>
        <w:gridCol w:w="701"/>
        <w:gridCol w:w="805"/>
        <w:gridCol w:w="1121"/>
      </w:tblGrid>
      <w:tr w:rsidR="00B03E86" w:rsidTr="00BF5D79">
        <w:trPr>
          <w:trHeight w:val="255"/>
        </w:trPr>
        <w:tc>
          <w:tcPr>
            <w:tcW w:w="473" w:type="pct"/>
            <w:tcBorders>
              <w:top w:val="single" w:sz="4" w:space="0" w:color="auto"/>
              <w:left w:val="single" w:sz="4" w:space="0" w:color="auto"/>
              <w:bottom w:val="single" w:sz="4" w:space="0" w:color="auto"/>
              <w:right w:val="single" w:sz="4" w:space="0" w:color="auto"/>
            </w:tcBorders>
            <w:noWrap/>
            <w:hideMark/>
          </w:tcPr>
          <w:p w:rsidR="00B03E86" w:rsidRDefault="00B03E86" w:rsidP="00BF5D79">
            <w:pPr>
              <w:jc w:val="both"/>
              <w:rPr>
                <w:b/>
                <w:bCs/>
                <w:sz w:val="16"/>
                <w:szCs w:val="16"/>
              </w:rPr>
            </w:pPr>
            <w:r>
              <w:rPr>
                <w:b/>
                <w:bCs/>
                <w:sz w:val="16"/>
                <w:szCs w:val="16"/>
              </w:rPr>
              <w:t>username</w:t>
            </w:r>
          </w:p>
        </w:tc>
        <w:tc>
          <w:tcPr>
            <w:tcW w:w="475" w:type="pct"/>
            <w:tcBorders>
              <w:top w:val="single" w:sz="4" w:space="0" w:color="auto"/>
              <w:left w:val="single" w:sz="4" w:space="0" w:color="auto"/>
              <w:bottom w:val="single" w:sz="4" w:space="0" w:color="auto"/>
              <w:right w:val="single" w:sz="4" w:space="0" w:color="auto"/>
            </w:tcBorders>
            <w:noWrap/>
            <w:hideMark/>
          </w:tcPr>
          <w:p w:rsidR="00B03E86" w:rsidRDefault="00B03E86" w:rsidP="00BF5D79">
            <w:pPr>
              <w:jc w:val="both"/>
              <w:rPr>
                <w:b/>
                <w:bCs/>
                <w:sz w:val="16"/>
                <w:szCs w:val="16"/>
              </w:rPr>
            </w:pPr>
            <w:r>
              <w:rPr>
                <w:b/>
                <w:bCs/>
                <w:sz w:val="16"/>
                <w:szCs w:val="16"/>
              </w:rPr>
              <w:t>password</w:t>
            </w:r>
          </w:p>
        </w:tc>
        <w:tc>
          <w:tcPr>
            <w:tcW w:w="425" w:type="pct"/>
            <w:tcBorders>
              <w:top w:val="single" w:sz="4" w:space="0" w:color="auto"/>
              <w:left w:val="single" w:sz="4" w:space="0" w:color="auto"/>
              <w:bottom w:val="single" w:sz="4" w:space="0" w:color="auto"/>
              <w:right w:val="single" w:sz="4" w:space="0" w:color="auto"/>
            </w:tcBorders>
            <w:noWrap/>
            <w:hideMark/>
          </w:tcPr>
          <w:p w:rsidR="00B03E86" w:rsidRDefault="00B03E86" w:rsidP="00BF5D79">
            <w:pPr>
              <w:jc w:val="both"/>
              <w:rPr>
                <w:b/>
                <w:bCs/>
                <w:sz w:val="16"/>
                <w:szCs w:val="16"/>
              </w:rPr>
            </w:pPr>
            <w:proofErr w:type="spellStart"/>
            <w:r>
              <w:rPr>
                <w:b/>
                <w:bCs/>
                <w:sz w:val="16"/>
                <w:szCs w:val="16"/>
              </w:rPr>
              <w:t>firstname</w:t>
            </w:r>
            <w:proofErr w:type="spellEnd"/>
          </w:p>
        </w:tc>
        <w:tc>
          <w:tcPr>
            <w:tcW w:w="394" w:type="pct"/>
            <w:tcBorders>
              <w:top w:val="single" w:sz="4" w:space="0" w:color="auto"/>
              <w:left w:val="single" w:sz="4" w:space="0" w:color="auto"/>
              <w:bottom w:val="single" w:sz="4" w:space="0" w:color="auto"/>
              <w:right w:val="single" w:sz="4" w:space="0" w:color="auto"/>
            </w:tcBorders>
            <w:noWrap/>
            <w:hideMark/>
          </w:tcPr>
          <w:p w:rsidR="00B03E86" w:rsidRDefault="00B03E86" w:rsidP="00BF5D79">
            <w:pPr>
              <w:jc w:val="both"/>
              <w:rPr>
                <w:b/>
                <w:bCs/>
                <w:sz w:val="16"/>
                <w:szCs w:val="16"/>
              </w:rPr>
            </w:pPr>
            <w:r>
              <w:rPr>
                <w:b/>
                <w:bCs/>
                <w:sz w:val="16"/>
                <w:szCs w:val="16"/>
              </w:rPr>
              <w:t>surname</w:t>
            </w:r>
          </w:p>
        </w:tc>
        <w:tc>
          <w:tcPr>
            <w:tcW w:w="985" w:type="pct"/>
            <w:tcBorders>
              <w:top w:val="single" w:sz="4" w:space="0" w:color="auto"/>
              <w:left w:val="single" w:sz="4" w:space="0" w:color="auto"/>
              <w:bottom w:val="single" w:sz="4" w:space="0" w:color="auto"/>
              <w:right w:val="single" w:sz="4" w:space="0" w:color="auto"/>
            </w:tcBorders>
            <w:noWrap/>
            <w:hideMark/>
          </w:tcPr>
          <w:p w:rsidR="00B03E86" w:rsidRDefault="00B03E86" w:rsidP="00BF5D79">
            <w:pPr>
              <w:jc w:val="both"/>
              <w:rPr>
                <w:b/>
                <w:bCs/>
                <w:sz w:val="16"/>
                <w:szCs w:val="16"/>
              </w:rPr>
            </w:pPr>
            <w:r>
              <w:rPr>
                <w:b/>
                <w:bCs/>
                <w:sz w:val="16"/>
                <w:szCs w:val="16"/>
              </w:rPr>
              <w:t>email</w:t>
            </w:r>
          </w:p>
        </w:tc>
        <w:tc>
          <w:tcPr>
            <w:tcW w:w="508" w:type="pct"/>
            <w:tcBorders>
              <w:top w:val="single" w:sz="4" w:space="0" w:color="auto"/>
              <w:left w:val="single" w:sz="4" w:space="0" w:color="auto"/>
              <w:bottom w:val="single" w:sz="4" w:space="0" w:color="auto"/>
              <w:right w:val="single" w:sz="4" w:space="0" w:color="auto"/>
            </w:tcBorders>
            <w:noWrap/>
            <w:hideMark/>
          </w:tcPr>
          <w:p w:rsidR="00B03E86" w:rsidRDefault="00B03E86" w:rsidP="00BF5D79">
            <w:pPr>
              <w:jc w:val="both"/>
              <w:rPr>
                <w:b/>
                <w:bCs/>
                <w:sz w:val="16"/>
                <w:szCs w:val="16"/>
              </w:rPr>
            </w:pPr>
            <w:r>
              <w:rPr>
                <w:b/>
                <w:bCs/>
                <w:sz w:val="16"/>
                <w:szCs w:val="16"/>
              </w:rPr>
              <w:t>external ID</w:t>
            </w:r>
          </w:p>
        </w:tc>
        <w:tc>
          <w:tcPr>
            <w:tcW w:w="366" w:type="pct"/>
            <w:tcBorders>
              <w:top w:val="single" w:sz="4" w:space="0" w:color="auto"/>
              <w:left w:val="single" w:sz="4" w:space="0" w:color="auto"/>
              <w:bottom w:val="single" w:sz="4" w:space="0" w:color="auto"/>
              <w:right w:val="single" w:sz="4" w:space="0" w:color="auto"/>
            </w:tcBorders>
            <w:noWrap/>
            <w:hideMark/>
          </w:tcPr>
          <w:p w:rsidR="00B03E86" w:rsidRDefault="00B03E86" w:rsidP="00BF5D79">
            <w:pPr>
              <w:jc w:val="both"/>
              <w:rPr>
                <w:b/>
                <w:bCs/>
                <w:sz w:val="16"/>
                <w:szCs w:val="16"/>
              </w:rPr>
            </w:pPr>
            <w:r>
              <w:rPr>
                <w:b/>
                <w:bCs/>
                <w:sz w:val="16"/>
                <w:szCs w:val="16"/>
              </w:rPr>
              <w:t>unit ID</w:t>
            </w:r>
          </w:p>
        </w:tc>
        <w:tc>
          <w:tcPr>
            <w:tcW w:w="346" w:type="pct"/>
            <w:tcBorders>
              <w:top w:val="single" w:sz="4" w:space="0" w:color="auto"/>
              <w:left w:val="single" w:sz="4" w:space="0" w:color="auto"/>
              <w:bottom w:val="single" w:sz="4" w:space="0" w:color="auto"/>
              <w:right w:val="single" w:sz="4" w:space="0" w:color="auto"/>
            </w:tcBorders>
            <w:noWrap/>
            <w:hideMark/>
          </w:tcPr>
          <w:p w:rsidR="00B03E86" w:rsidRDefault="00B03E86" w:rsidP="00BF5D79">
            <w:pPr>
              <w:jc w:val="both"/>
              <w:rPr>
                <w:b/>
                <w:bCs/>
                <w:sz w:val="16"/>
                <w:szCs w:val="16"/>
              </w:rPr>
            </w:pPr>
            <w:r>
              <w:rPr>
                <w:b/>
                <w:bCs/>
                <w:sz w:val="16"/>
                <w:szCs w:val="16"/>
              </w:rPr>
              <w:t>archive</w:t>
            </w:r>
          </w:p>
        </w:tc>
        <w:tc>
          <w:tcPr>
            <w:tcW w:w="437" w:type="pct"/>
            <w:tcBorders>
              <w:top w:val="single" w:sz="4" w:space="0" w:color="auto"/>
              <w:left w:val="single" w:sz="4" w:space="0" w:color="auto"/>
              <w:bottom w:val="single" w:sz="4" w:space="0" w:color="auto"/>
              <w:right w:val="single" w:sz="4" w:space="0" w:color="auto"/>
            </w:tcBorders>
            <w:noWrap/>
            <w:hideMark/>
          </w:tcPr>
          <w:p w:rsidR="00B03E86" w:rsidRDefault="00B03E86" w:rsidP="00BF5D79">
            <w:pPr>
              <w:jc w:val="both"/>
              <w:rPr>
                <w:b/>
                <w:bCs/>
                <w:sz w:val="16"/>
                <w:szCs w:val="16"/>
              </w:rPr>
            </w:pPr>
            <w:r>
              <w:rPr>
                <w:b/>
                <w:bCs/>
                <w:sz w:val="16"/>
                <w:szCs w:val="16"/>
              </w:rPr>
              <w:t>group by</w:t>
            </w:r>
          </w:p>
        </w:tc>
        <w:tc>
          <w:tcPr>
            <w:tcW w:w="591" w:type="pct"/>
            <w:tcBorders>
              <w:top w:val="single" w:sz="4" w:space="0" w:color="auto"/>
              <w:left w:val="single" w:sz="4" w:space="0" w:color="auto"/>
              <w:bottom w:val="single" w:sz="4" w:space="0" w:color="auto"/>
              <w:right w:val="single" w:sz="4" w:space="0" w:color="auto"/>
            </w:tcBorders>
            <w:noWrap/>
            <w:hideMark/>
          </w:tcPr>
          <w:p w:rsidR="00B03E86" w:rsidRDefault="00B03E86" w:rsidP="00BF5D79">
            <w:pPr>
              <w:jc w:val="both"/>
              <w:rPr>
                <w:b/>
                <w:bCs/>
                <w:sz w:val="16"/>
                <w:szCs w:val="16"/>
              </w:rPr>
            </w:pPr>
            <w:r>
              <w:rPr>
                <w:b/>
                <w:bCs/>
                <w:sz w:val="16"/>
                <w:szCs w:val="16"/>
              </w:rPr>
              <w:t>value</w:t>
            </w:r>
          </w:p>
        </w:tc>
      </w:tr>
      <w:tr w:rsidR="00B03E86" w:rsidTr="00BF5D79">
        <w:trPr>
          <w:trHeight w:val="255"/>
        </w:trPr>
        <w:tc>
          <w:tcPr>
            <w:tcW w:w="473" w:type="pct"/>
            <w:tcBorders>
              <w:top w:val="single" w:sz="4" w:space="0" w:color="auto"/>
              <w:left w:val="single" w:sz="4" w:space="0" w:color="auto"/>
              <w:bottom w:val="single" w:sz="4" w:space="0" w:color="auto"/>
              <w:right w:val="single" w:sz="4" w:space="0" w:color="auto"/>
            </w:tcBorders>
            <w:noWrap/>
            <w:hideMark/>
          </w:tcPr>
          <w:p w:rsidR="00B03E86" w:rsidRDefault="00B03E86" w:rsidP="00BF5D79">
            <w:pPr>
              <w:jc w:val="both"/>
              <w:rPr>
                <w:sz w:val="16"/>
                <w:szCs w:val="16"/>
              </w:rPr>
            </w:pPr>
            <w:proofErr w:type="spellStart"/>
            <w:r>
              <w:rPr>
                <w:sz w:val="16"/>
                <w:szCs w:val="16"/>
              </w:rPr>
              <w:t>bdawson</w:t>
            </w:r>
            <w:proofErr w:type="spellEnd"/>
          </w:p>
        </w:tc>
        <w:tc>
          <w:tcPr>
            <w:tcW w:w="475" w:type="pct"/>
            <w:tcBorders>
              <w:top w:val="single" w:sz="4" w:space="0" w:color="auto"/>
              <w:left w:val="single" w:sz="4" w:space="0" w:color="auto"/>
              <w:bottom w:val="single" w:sz="4" w:space="0" w:color="auto"/>
              <w:right w:val="single" w:sz="4" w:space="0" w:color="auto"/>
            </w:tcBorders>
            <w:noWrap/>
            <w:hideMark/>
          </w:tcPr>
          <w:p w:rsidR="00B03E86" w:rsidRDefault="00B03E86" w:rsidP="00BF5D79">
            <w:pPr>
              <w:jc w:val="both"/>
              <w:rPr>
                <w:sz w:val="16"/>
                <w:szCs w:val="16"/>
              </w:rPr>
            </w:pPr>
            <w:r>
              <w:rPr>
                <w:sz w:val="16"/>
                <w:szCs w:val="16"/>
              </w:rPr>
              <w:t>compliance</w:t>
            </w:r>
          </w:p>
        </w:tc>
        <w:tc>
          <w:tcPr>
            <w:tcW w:w="425" w:type="pct"/>
            <w:tcBorders>
              <w:top w:val="single" w:sz="4" w:space="0" w:color="auto"/>
              <w:left w:val="single" w:sz="4" w:space="0" w:color="auto"/>
              <w:bottom w:val="single" w:sz="4" w:space="0" w:color="auto"/>
              <w:right w:val="single" w:sz="4" w:space="0" w:color="auto"/>
            </w:tcBorders>
            <w:noWrap/>
            <w:hideMark/>
          </w:tcPr>
          <w:p w:rsidR="00B03E86" w:rsidRDefault="00B03E86" w:rsidP="00BF5D79">
            <w:pPr>
              <w:jc w:val="both"/>
              <w:rPr>
                <w:sz w:val="16"/>
                <w:szCs w:val="16"/>
              </w:rPr>
            </w:pPr>
            <w:r>
              <w:rPr>
                <w:sz w:val="16"/>
                <w:szCs w:val="16"/>
              </w:rPr>
              <w:t>Blake</w:t>
            </w:r>
          </w:p>
        </w:tc>
        <w:tc>
          <w:tcPr>
            <w:tcW w:w="394" w:type="pct"/>
            <w:tcBorders>
              <w:top w:val="single" w:sz="4" w:space="0" w:color="auto"/>
              <w:left w:val="single" w:sz="4" w:space="0" w:color="auto"/>
              <w:bottom w:val="single" w:sz="4" w:space="0" w:color="auto"/>
              <w:right w:val="single" w:sz="4" w:space="0" w:color="auto"/>
            </w:tcBorders>
            <w:noWrap/>
            <w:hideMark/>
          </w:tcPr>
          <w:p w:rsidR="00B03E86" w:rsidRDefault="00B03E86" w:rsidP="00BF5D79">
            <w:pPr>
              <w:jc w:val="both"/>
              <w:rPr>
                <w:sz w:val="16"/>
                <w:szCs w:val="16"/>
              </w:rPr>
            </w:pPr>
            <w:r>
              <w:rPr>
                <w:sz w:val="16"/>
                <w:szCs w:val="16"/>
              </w:rPr>
              <w:t>Dawson</w:t>
            </w:r>
          </w:p>
        </w:tc>
        <w:tc>
          <w:tcPr>
            <w:tcW w:w="985" w:type="pct"/>
            <w:tcBorders>
              <w:top w:val="single" w:sz="4" w:space="0" w:color="auto"/>
              <w:left w:val="single" w:sz="4" w:space="0" w:color="auto"/>
              <w:bottom w:val="single" w:sz="4" w:space="0" w:color="auto"/>
              <w:right w:val="single" w:sz="4" w:space="0" w:color="auto"/>
            </w:tcBorders>
            <w:noWrap/>
            <w:hideMark/>
          </w:tcPr>
          <w:p w:rsidR="00B03E86" w:rsidRDefault="005C6A08" w:rsidP="00BF5D79">
            <w:pPr>
              <w:jc w:val="both"/>
              <w:rPr>
                <w:sz w:val="16"/>
                <w:szCs w:val="16"/>
              </w:rPr>
            </w:pPr>
            <w:hyperlink r:id="rId37" w:history="1">
              <w:r w:rsidR="00E50B6B" w:rsidRPr="00867512">
                <w:rPr>
                  <w:rStyle w:val="Hyperlink"/>
                  <w:sz w:val="16"/>
                  <w:szCs w:val="16"/>
                </w:rPr>
                <w:t>blake.dawson@bdw.com</w:t>
              </w:r>
            </w:hyperlink>
          </w:p>
        </w:tc>
        <w:tc>
          <w:tcPr>
            <w:tcW w:w="508" w:type="pct"/>
            <w:tcBorders>
              <w:top w:val="single" w:sz="4" w:space="0" w:color="auto"/>
              <w:left w:val="single" w:sz="4" w:space="0" w:color="auto"/>
              <w:bottom w:val="single" w:sz="4" w:space="0" w:color="auto"/>
              <w:right w:val="single" w:sz="4" w:space="0" w:color="auto"/>
            </w:tcBorders>
            <w:noWrap/>
            <w:hideMark/>
          </w:tcPr>
          <w:p w:rsidR="00B03E86" w:rsidRDefault="00B03E86" w:rsidP="00BF5D79">
            <w:pPr>
              <w:jc w:val="both"/>
              <w:rPr>
                <w:sz w:val="16"/>
                <w:szCs w:val="16"/>
              </w:rPr>
            </w:pPr>
            <w:r>
              <w:rPr>
                <w:sz w:val="16"/>
                <w:szCs w:val="16"/>
              </w:rPr>
              <w:t>225</w:t>
            </w:r>
          </w:p>
        </w:tc>
        <w:tc>
          <w:tcPr>
            <w:tcW w:w="366" w:type="pct"/>
            <w:tcBorders>
              <w:top w:val="single" w:sz="4" w:space="0" w:color="auto"/>
              <w:left w:val="single" w:sz="4" w:space="0" w:color="auto"/>
              <w:bottom w:val="single" w:sz="4" w:space="0" w:color="auto"/>
              <w:right w:val="single" w:sz="4" w:space="0" w:color="auto"/>
            </w:tcBorders>
            <w:noWrap/>
            <w:hideMark/>
          </w:tcPr>
          <w:p w:rsidR="00B03E86" w:rsidRDefault="00B03E86" w:rsidP="00BF5D79">
            <w:pPr>
              <w:jc w:val="both"/>
              <w:rPr>
                <w:sz w:val="16"/>
                <w:szCs w:val="16"/>
              </w:rPr>
            </w:pPr>
            <w:r>
              <w:rPr>
                <w:sz w:val="16"/>
                <w:szCs w:val="16"/>
              </w:rPr>
              <w:t>100</w:t>
            </w:r>
          </w:p>
        </w:tc>
        <w:tc>
          <w:tcPr>
            <w:tcW w:w="346" w:type="pct"/>
            <w:tcBorders>
              <w:top w:val="single" w:sz="4" w:space="0" w:color="auto"/>
              <w:left w:val="single" w:sz="4" w:space="0" w:color="auto"/>
              <w:bottom w:val="single" w:sz="4" w:space="0" w:color="auto"/>
              <w:right w:val="single" w:sz="4" w:space="0" w:color="auto"/>
            </w:tcBorders>
            <w:noWrap/>
            <w:hideMark/>
          </w:tcPr>
          <w:p w:rsidR="00B03E86" w:rsidRDefault="00B03E86" w:rsidP="00BF5D79">
            <w:pPr>
              <w:jc w:val="both"/>
              <w:rPr>
                <w:sz w:val="16"/>
                <w:szCs w:val="16"/>
              </w:rPr>
            </w:pPr>
            <w:r>
              <w:rPr>
                <w:sz w:val="16"/>
                <w:szCs w:val="16"/>
              </w:rPr>
              <w:t>0</w:t>
            </w:r>
          </w:p>
        </w:tc>
        <w:tc>
          <w:tcPr>
            <w:tcW w:w="437" w:type="pct"/>
            <w:tcBorders>
              <w:top w:val="single" w:sz="4" w:space="0" w:color="auto"/>
              <w:left w:val="single" w:sz="4" w:space="0" w:color="auto"/>
              <w:bottom w:val="single" w:sz="4" w:space="0" w:color="auto"/>
              <w:right w:val="single" w:sz="4" w:space="0" w:color="auto"/>
            </w:tcBorders>
            <w:noWrap/>
            <w:hideMark/>
          </w:tcPr>
          <w:p w:rsidR="00B03E86" w:rsidRDefault="00B03E86" w:rsidP="00BF5D79">
            <w:pPr>
              <w:jc w:val="both"/>
              <w:rPr>
                <w:sz w:val="16"/>
                <w:szCs w:val="16"/>
              </w:rPr>
            </w:pPr>
            <w:r>
              <w:rPr>
                <w:sz w:val="16"/>
                <w:szCs w:val="16"/>
              </w:rPr>
              <w:t>Job Role</w:t>
            </w:r>
          </w:p>
        </w:tc>
        <w:tc>
          <w:tcPr>
            <w:tcW w:w="591" w:type="pct"/>
            <w:tcBorders>
              <w:top w:val="single" w:sz="4" w:space="0" w:color="auto"/>
              <w:left w:val="single" w:sz="4" w:space="0" w:color="auto"/>
              <w:bottom w:val="single" w:sz="4" w:space="0" w:color="auto"/>
              <w:right w:val="single" w:sz="4" w:space="0" w:color="auto"/>
            </w:tcBorders>
            <w:noWrap/>
            <w:hideMark/>
          </w:tcPr>
          <w:p w:rsidR="00B03E86" w:rsidRDefault="00B03E86" w:rsidP="00BF5D79">
            <w:pPr>
              <w:jc w:val="both"/>
              <w:rPr>
                <w:sz w:val="16"/>
                <w:szCs w:val="16"/>
              </w:rPr>
            </w:pPr>
            <w:r>
              <w:rPr>
                <w:sz w:val="16"/>
                <w:szCs w:val="16"/>
              </w:rPr>
              <w:t>Administrator</w:t>
            </w:r>
          </w:p>
        </w:tc>
      </w:tr>
      <w:tr w:rsidR="00B03E86" w:rsidTr="00BF5D79">
        <w:trPr>
          <w:trHeight w:val="255"/>
        </w:trPr>
        <w:tc>
          <w:tcPr>
            <w:tcW w:w="473" w:type="pct"/>
            <w:tcBorders>
              <w:top w:val="single" w:sz="4" w:space="0" w:color="auto"/>
              <w:left w:val="single" w:sz="4" w:space="0" w:color="auto"/>
              <w:bottom w:val="single" w:sz="4" w:space="0" w:color="auto"/>
              <w:right w:val="single" w:sz="4" w:space="0" w:color="auto"/>
            </w:tcBorders>
            <w:noWrap/>
            <w:hideMark/>
          </w:tcPr>
          <w:p w:rsidR="00B03E86" w:rsidRDefault="00B03E86" w:rsidP="00BF5D79">
            <w:pPr>
              <w:jc w:val="both"/>
              <w:rPr>
                <w:sz w:val="16"/>
                <w:szCs w:val="16"/>
              </w:rPr>
            </w:pPr>
            <w:proofErr w:type="spellStart"/>
            <w:r>
              <w:rPr>
                <w:sz w:val="16"/>
                <w:szCs w:val="16"/>
              </w:rPr>
              <w:t>bdawson</w:t>
            </w:r>
            <w:proofErr w:type="spellEnd"/>
          </w:p>
        </w:tc>
        <w:tc>
          <w:tcPr>
            <w:tcW w:w="475" w:type="pct"/>
            <w:tcBorders>
              <w:top w:val="single" w:sz="4" w:space="0" w:color="auto"/>
              <w:left w:val="single" w:sz="4" w:space="0" w:color="auto"/>
              <w:bottom w:val="single" w:sz="4" w:space="0" w:color="auto"/>
              <w:right w:val="single" w:sz="4" w:space="0" w:color="auto"/>
            </w:tcBorders>
            <w:noWrap/>
            <w:hideMark/>
          </w:tcPr>
          <w:p w:rsidR="00B03E86" w:rsidRDefault="00B03E86" w:rsidP="00BF5D79">
            <w:pPr>
              <w:jc w:val="both"/>
              <w:rPr>
                <w:sz w:val="16"/>
                <w:szCs w:val="16"/>
              </w:rPr>
            </w:pPr>
            <w:r>
              <w:rPr>
                <w:sz w:val="16"/>
                <w:szCs w:val="16"/>
              </w:rPr>
              <w:t> </w:t>
            </w:r>
          </w:p>
        </w:tc>
        <w:tc>
          <w:tcPr>
            <w:tcW w:w="425" w:type="pct"/>
            <w:tcBorders>
              <w:top w:val="single" w:sz="4" w:space="0" w:color="auto"/>
              <w:left w:val="single" w:sz="4" w:space="0" w:color="auto"/>
              <w:bottom w:val="single" w:sz="4" w:space="0" w:color="auto"/>
              <w:right w:val="single" w:sz="4" w:space="0" w:color="auto"/>
            </w:tcBorders>
            <w:noWrap/>
            <w:hideMark/>
          </w:tcPr>
          <w:p w:rsidR="00B03E86" w:rsidRDefault="00B03E86" w:rsidP="00BF5D79">
            <w:pPr>
              <w:jc w:val="both"/>
              <w:rPr>
                <w:sz w:val="16"/>
                <w:szCs w:val="16"/>
              </w:rPr>
            </w:pPr>
            <w:r>
              <w:rPr>
                <w:sz w:val="16"/>
                <w:szCs w:val="16"/>
              </w:rPr>
              <w:t>Blake</w:t>
            </w:r>
          </w:p>
        </w:tc>
        <w:tc>
          <w:tcPr>
            <w:tcW w:w="394" w:type="pct"/>
            <w:tcBorders>
              <w:top w:val="single" w:sz="4" w:space="0" w:color="auto"/>
              <w:left w:val="single" w:sz="4" w:space="0" w:color="auto"/>
              <w:bottom w:val="single" w:sz="4" w:space="0" w:color="auto"/>
              <w:right w:val="single" w:sz="4" w:space="0" w:color="auto"/>
            </w:tcBorders>
            <w:noWrap/>
            <w:hideMark/>
          </w:tcPr>
          <w:p w:rsidR="00B03E86" w:rsidRDefault="00B03E86" w:rsidP="00BF5D79">
            <w:pPr>
              <w:jc w:val="both"/>
              <w:rPr>
                <w:sz w:val="16"/>
                <w:szCs w:val="16"/>
              </w:rPr>
            </w:pPr>
            <w:r>
              <w:rPr>
                <w:sz w:val="16"/>
                <w:szCs w:val="16"/>
              </w:rPr>
              <w:t>Dawson</w:t>
            </w:r>
          </w:p>
        </w:tc>
        <w:tc>
          <w:tcPr>
            <w:tcW w:w="985" w:type="pct"/>
            <w:tcBorders>
              <w:top w:val="single" w:sz="4" w:space="0" w:color="auto"/>
              <w:left w:val="single" w:sz="4" w:space="0" w:color="auto"/>
              <w:bottom w:val="single" w:sz="4" w:space="0" w:color="auto"/>
              <w:right w:val="single" w:sz="4" w:space="0" w:color="auto"/>
            </w:tcBorders>
            <w:noWrap/>
          </w:tcPr>
          <w:p w:rsidR="00B03E86" w:rsidRDefault="00B03E86" w:rsidP="00BF5D79">
            <w:pPr>
              <w:jc w:val="both"/>
              <w:rPr>
                <w:sz w:val="16"/>
                <w:szCs w:val="16"/>
              </w:rPr>
            </w:pPr>
          </w:p>
          <w:tbl>
            <w:tblPr>
              <w:tblW w:w="0" w:type="auto"/>
              <w:tblCellSpacing w:w="0" w:type="dxa"/>
              <w:tblCellMar>
                <w:left w:w="0" w:type="dxa"/>
                <w:right w:w="0" w:type="dxa"/>
              </w:tblCellMar>
              <w:tblLook w:val="04A0"/>
            </w:tblPr>
            <w:tblGrid>
              <w:gridCol w:w="2460"/>
            </w:tblGrid>
            <w:tr w:rsidR="00B03E86" w:rsidTr="00BF5D79">
              <w:trPr>
                <w:trHeight w:val="255"/>
                <w:tblCellSpacing w:w="0" w:type="dxa"/>
              </w:trPr>
              <w:tc>
                <w:tcPr>
                  <w:tcW w:w="2460" w:type="dxa"/>
                  <w:noWrap/>
                  <w:vAlign w:val="bottom"/>
                  <w:hideMark/>
                </w:tcPr>
                <w:p w:rsidR="00B03E86" w:rsidRDefault="00B03E86" w:rsidP="00BF5D79">
                  <w:pPr>
                    <w:spacing w:line="276" w:lineRule="auto"/>
                    <w:jc w:val="both"/>
                    <w:rPr>
                      <w:sz w:val="16"/>
                      <w:szCs w:val="16"/>
                    </w:rPr>
                  </w:pPr>
                  <w:r>
                    <w:rPr>
                      <w:sz w:val="16"/>
                      <w:szCs w:val="16"/>
                    </w:rPr>
                    <w:t>blake.dawson@bdw.com</w:t>
                  </w:r>
                </w:p>
              </w:tc>
            </w:tr>
          </w:tbl>
          <w:p w:rsidR="00B03E86" w:rsidRDefault="00B03E86" w:rsidP="00BF5D79">
            <w:pPr>
              <w:jc w:val="both"/>
              <w:rPr>
                <w:rFonts w:asciiTheme="minorHAnsi" w:hAnsiTheme="minorHAnsi" w:cstheme="minorBidi"/>
              </w:rPr>
            </w:pPr>
          </w:p>
        </w:tc>
        <w:tc>
          <w:tcPr>
            <w:tcW w:w="508" w:type="pct"/>
            <w:tcBorders>
              <w:top w:val="single" w:sz="4" w:space="0" w:color="auto"/>
              <w:left w:val="single" w:sz="4" w:space="0" w:color="auto"/>
              <w:bottom w:val="single" w:sz="4" w:space="0" w:color="auto"/>
              <w:right w:val="single" w:sz="4" w:space="0" w:color="auto"/>
            </w:tcBorders>
            <w:noWrap/>
            <w:hideMark/>
          </w:tcPr>
          <w:p w:rsidR="00B03E86" w:rsidRDefault="00B03E86" w:rsidP="00BF5D79">
            <w:pPr>
              <w:jc w:val="both"/>
              <w:rPr>
                <w:sz w:val="16"/>
                <w:szCs w:val="16"/>
              </w:rPr>
            </w:pPr>
            <w:r>
              <w:rPr>
                <w:sz w:val="16"/>
                <w:szCs w:val="16"/>
              </w:rPr>
              <w:t> </w:t>
            </w:r>
          </w:p>
        </w:tc>
        <w:tc>
          <w:tcPr>
            <w:tcW w:w="366" w:type="pct"/>
            <w:tcBorders>
              <w:top w:val="single" w:sz="4" w:space="0" w:color="auto"/>
              <w:left w:val="single" w:sz="4" w:space="0" w:color="auto"/>
              <w:bottom w:val="single" w:sz="4" w:space="0" w:color="auto"/>
              <w:right w:val="single" w:sz="4" w:space="0" w:color="auto"/>
            </w:tcBorders>
            <w:noWrap/>
            <w:hideMark/>
          </w:tcPr>
          <w:p w:rsidR="00B03E86" w:rsidRDefault="00B03E86" w:rsidP="00BF5D79">
            <w:pPr>
              <w:jc w:val="both"/>
              <w:rPr>
                <w:sz w:val="16"/>
                <w:szCs w:val="16"/>
              </w:rPr>
            </w:pPr>
            <w:r>
              <w:rPr>
                <w:sz w:val="16"/>
                <w:szCs w:val="16"/>
              </w:rPr>
              <w:t>101</w:t>
            </w:r>
          </w:p>
        </w:tc>
        <w:tc>
          <w:tcPr>
            <w:tcW w:w="346" w:type="pct"/>
            <w:tcBorders>
              <w:top w:val="single" w:sz="4" w:space="0" w:color="auto"/>
              <w:left w:val="single" w:sz="4" w:space="0" w:color="auto"/>
              <w:bottom w:val="single" w:sz="4" w:space="0" w:color="auto"/>
              <w:right w:val="single" w:sz="4" w:space="0" w:color="auto"/>
            </w:tcBorders>
            <w:noWrap/>
            <w:hideMark/>
          </w:tcPr>
          <w:p w:rsidR="00B03E86" w:rsidRDefault="00B03E86" w:rsidP="00BF5D79">
            <w:pPr>
              <w:jc w:val="both"/>
              <w:rPr>
                <w:sz w:val="16"/>
                <w:szCs w:val="16"/>
              </w:rPr>
            </w:pPr>
            <w:r>
              <w:rPr>
                <w:sz w:val="16"/>
                <w:szCs w:val="16"/>
              </w:rPr>
              <w:t>0</w:t>
            </w:r>
          </w:p>
        </w:tc>
        <w:tc>
          <w:tcPr>
            <w:tcW w:w="437" w:type="pct"/>
            <w:tcBorders>
              <w:top w:val="single" w:sz="4" w:space="0" w:color="auto"/>
              <w:left w:val="single" w:sz="4" w:space="0" w:color="auto"/>
              <w:bottom w:val="single" w:sz="4" w:space="0" w:color="auto"/>
              <w:right w:val="single" w:sz="4" w:space="0" w:color="auto"/>
            </w:tcBorders>
            <w:noWrap/>
            <w:hideMark/>
          </w:tcPr>
          <w:p w:rsidR="00B03E86" w:rsidRDefault="00B03E86" w:rsidP="00BF5D79">
            <w:pPr>
              <w:jc w:val="both"/>
              <w:rPr>
                <w:sz w:val="16"/>
                <w:szCs w:val="16"/>
              </w:rPr>
            </w:pPr>
            <w:r>
              <w:rPr>
                <w:sz w:val="16"/>
                <w:szCs w:val="16"/>
              </w:rPr>
              <w:t> </w:t>
            </w:r>
          </w:p>
        </w:tc>
        <w:tc>
          <w:tcPr>
            <w:tcW w:w="591" w:type="pct"/>
            <w:tcBorders>
              <w:top w:val="single" w:sz="4" w:space="0" w:color="auto"/>
              <w:left w:val="single" w:sz="4" w:space="0" w:color="auto"/>
              <w:bottom w:val="single" w:sz="4" w:space="0" w:color="auto"/>
              <w:right w:val="single" w:sz="4" w:space="0" w:color="auto"/>
            </w:tcBorders>
            <w:noWrap/>
            <w:hideMark/>
          </w:tcPr>
          <w:p w:rsidR="00B03E86" w:rsidRDefault="00B03E86" w:rsidP="00BF5D79">
            <w:pPr>
              <w:jc w:val="both"/>
              <w:rPr>
                <w:sz w:val="16"/>
                <w:szCs w:val="16"/>
              </w:rPr>
            </w:pPr>
            <w:r>
              <w:rPr>
                <w:sz w:val="16"/>
                <w:szCs w:val="16"/>
              </w:rPr>
              <w:t> </w:t>
            </w:r>
          </w:p>
        </w:tc>
      </w:tr>
    </w:tbl>
    <w:p w:rsidR="00B03E86" w:rsidRDefault="00B03E86" w:rsidP="00B03E86">
      <w:pPr>
        <w:ind w:left="360"/>
        <w:jc w:val="both"/>
        <w:rPr>
          <w:lang w:val="en-AU"/>
        </w:rPr>
      </w:pPr>
    </w:p>
    <w:tbl>
      <w:tblPr>
        <w:tblStyle w:val="TableGrid"/>
        <w:tblW w:w="0" w:type="auto"/>
        <w:tblLook w:val="04A0"/>
      </w:tblPr>
      <w:tblGrid>
        <w:gridCol w:w="1469"/>
        <w:gridCol w:w="1425"/>
        <w:gridCol w:w="1638"/>
        <w:gridCol w:w="2762"/>
      </w:tblGrid>
      <w:tr w:rsidR="00B03E86" w:rsidTr="00BF5D7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rsidR="00B03E86" w:rsidRDefault="00B03E86" w:rsidP="00BF5D79">
            <w:pPr>
              <w:jc w:val="both"/>
              <w:rPr>
                <w:b/>
                <w:bCs/>
                <w:sz w:val="16"/>
                <w:szCs w:val="16"/>
              </w:rPr>
            </w:pPr>
            <w:r>
              <w:rPr>
                <w:b/>
                <w:bCs/>
                <w:sz w:val="16"/>
                <w:szCs w:val="16"/>
              </w:rPr>
              <w:t>Unit Administrator</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rsidR="00B03E86" w:rsidRDefault="00B03E86" w:rsidP="00BF5D79">
            <w:pPr>
              <w:jc w:val="both"/>
              <w:rPr>
                <w:b/>
                <w:bCs/>
                <w:sz w:val="16"/>
                <w:szCs w:val="16"/>
              </w:rPr>
            </w:pPr>
            <w:r>
              <w:rPr>
                <w:b/>
                <w:bCs/>
                <w:sz w:val="16"/>
                <w:szCs w:val="16"/>
              </w:rPr>
              <w:t>Org Administrator</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rsidR="00B03E86" w:rsidRDefault="00B03E86" w:rsidP="00BF5D79">
            <w:pPr>
              <w:jc w:val="both"/>
              <w:rPr>
                <w:b/>
                <w:bCs/>
                <w:sz w:val="16"/>
                <w:szCs w:val="16"/>
              </w:rPr>
            </w:pPr>
            <w:r>
              <w:rPr>
                <w:b/>
                <w:bCs/>
                <w:sz w:val="16"/>
                <w:szCs w:val="16"/>
              </w:rPr>
              <w:t>Manager Notification</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rsidR="00B03E86" w:rsidRDefault="00B03E86" w:rsidP="00BF5D79">
            <w:pPr>
              <w:jc w:val="both"/>
              <w:rPr>
                <w:b/>
                <w:bCs/>
                <w:sz w:val="16"/>
                <w:szCs w:val="16"/>
              </w:rPr>
            </w:pPr>
            <w:r>
              <w:rPr>
                <w:b/>
                <w:bCs/>
                <w:sz w:val="16"/>
                <w:szCs w:val="16"/>
              </w:rPr>
              <w:t>Manager</w:t>
            </w:r>
          </w:p>
        </w:tc>
      </w:tr>
      <w:tr w:rsidR="00B03E86" w:rsidTr="00BF5D7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rsidR="00B03E86" w:rsidRDefault="00B03E86" w:rsidP="00BF5D79">
            <w:pPr>
              <w:jc w:val="both"/>
              <w:rPr>
                <w:sz w:val="16"/>
                <w:szCs w:val="16"/>
              </w:rPr>
            </w:pPr>
            <w:r>
              <w:rPr>
                <w:sz w:val="16"/>
                <w:szCs w:val="16"/>
              </w:rPr>
              <w:t>Yes / No</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rsidR="00B03E86" w:rsidRDefault="00B03E86" w:rsidP="00BF5D79">
            <w:pPr>
              <w:jc w:val="both"/>
              <w:rPr>
                <w:sz w:val="16"/>
                <w:szCs w:val="16"/>
              </w:rPr>
            </w:pPr>
            <w:r>
              <w:rPr>
                <w:sz w:val="16"/>
                <w:szCs w:val="16"/>
              </w:rPr>
              <w:t>Yes / No</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rsidR="00B03E86" w:rsidRDefault="00B03E86" w:rsidP="00BF5D79">
            <w:pPr>
              <w:jc w:val="both"/>
              <w:rPr>
                <w:sz w:val="16"/>
                <w:szCs w:val="16"/>
              </w:rPr>
            </w:pPr>
            <w:r>
              <w:rPr>
                <w:sz w:val="16"/>
                <w:szCs w:val="16"/>
              </w:rPr>
              <w:t>Yes / No</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rsidR="00B03E86" w:rsidRDefault="00B03E86" w:rsidP="00335FA5">
            <w:pPr>
              <w:jc w:val="both"/>
              <w:rPr>
                <w:sz w:val="16"/>
                <w:szCs w:val="16"/>
              </w:rPr>
            </w:pPr>
            <w:r>
              <w:rPr>
                <w:sz w:val="16"/>
                <w:szCs w:val="16"/>
              </w:rPr>
              <w:t>=if(="</w:t>
            </w:r>
            <w:proofErr w:type="spellStart"/>
            <w:r>
              <w:rPr>
                <w:sz w:val="16"/>
                <w:szCs w:val="16"/>
              </w:rPr>
              <w:t>Yes","Enteremailaddress",BLANK</w:t>
            </w:r>
            <w:proofErr w:type="spellEnd"/>
            <w:r>
              <w:rPr>
                <w:sz w:val="16"/>
                <w:szCs w:val="16"/>
              </w:rPr>
              <w:t>)</w:t>
            </w:r>
          </w:p>
        </w:tc>
      </w:tr>
      <w:tr w:rsidR="00B03E86" w:rsidTr="00BF5D7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rsidR="00B03E86" w:rsidRDefault="00B03E86" w:rsidP="00BF5D79">
            <w:pPr>
              <w:jc w:val="both"/>
              <w:rPr>
                <w:sz w:val="16"/>
                <w:szCs w:val="16"/>
              </w:rPr>
            </w:pPr>
            <w:r>
              <w:rPr>
                <w:sz w:val="16"/>
                <w:szCs w:val="16"/>
              </w:rPr>
              <w:t>Yes / No</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rsidR="00B03E86" w:rsidRDefault="00B03E86" w:rsidP="00BF5D79">
            <w:pPr>
              <w:jc w:val="both"/>
              <w:rPr>
                <w:sz w:val="16"/>
                <w:szCs w:val="16"/>
              </w:rPr>
            </w:pPr>
            <w:r>
              <w:rPr>
                <w:sz w:val="16"/>
                <w:szCs w:val="16"/>
              </w:rPr>
              <w:t>Yes / No</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rsidR="00B03E86" w:rsidRDefault="00B03E86" w:rsidP="00BF5D79">
            <w:pPr>
              <w:jc w:val="both"/>
              <w:rPr>
                <w:sz w:val="16"/>
                <w:szCs w:val="16"/>
              </w:rPr>
            </w:pPr>
            <w:r>
              <w:rPr>
                <w:sz w:val="16"/>
                <w:szCs w:val="16"/>
              </w:rPr>
              <w:t>Yes / No</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rsidR="00B03E86" w:rsidRDefault="00B03E86" w:rsidP="00BF5D79">
            <w:pPr>
              <w:jc w:val="both"/>
              <w:rPr>
                <w:sz w:val="16"/>
                <w:szCs w:val="16"/>
              </w:rPr>
            </w:pPr>
            <w:r>
              <w:rPr>
                <w:sz w:val="16"/>
                <w:szCs w:val="16"/>
              </w:rPr>
              <w:t>test.manager@testsite.com</w:t>
            </w:r>
          </w:p>
        </w:tc>
      </w:tr>
    </w:tbl>
    <w:p w:rsidR="00B03E86" w:rsidRDefault="00B03E86" w:rsidP="00B03E86">
      <w:pPr>
        <w:ind w:left="360"/>
        <w:jc w:val="both"/>
        <w:rPr>
          <w:lang w:val="en-AU"/>
        </w:rPr>
      </w:pPr>
    </w:p>
    <w:p w:rsidR="00B03E86" w:rsidRDefault="00B03E86" w:rsidP="00B03E86">
      <w:pPr>
        <w:ind w:left="360"/>
        <w:jc w:val="both"/>
        <w:rPr>
          <w:lang w:val="en-AU"/>
        </w:rPr>
      </w:pPr>
    </w:p>
    <w:p w:rsidR="00B03E86" w:rsidRDefault="00B03E86" w:rsidP="00B03E86">
      <w:pPr>
        <w:jc w:val="both"/>
      </w:pPr>
      <w:r>
        <w:t>These fields will indicate whether the respective administrators should get the alert emails or not.</w:t>
      </w:r>
    </w:p>
    <w:p w:rsidR="00B03E86" w:rsidRDefault="00B03E86" w:rsidP="00B03E86">
      <w:pPr>
        <w:jc w:val="both"/>
      </w:pPr>
    </w:p>
    <w:p w:rsidR="00B03E86" w:rsidRDefault="00B03E86" w:rsidP="00B03E86">
      <w:pPr>
        <w:jc w:val="both"/>
      </w:pPr>
      <w:r>
        <w:t>The preview will show the new fields for as per the screenshot:</w:t>
      </w:r>
    </w:p>
    <w:p w:rsidR="00B03E86" w:rsidRDefault="00B03E86" w:rsidP="00B03E86">
      <w:pPr>
        <w:jc w:val="both"/>
      </w:pPr>
    </w:p>
    <w:p w:rsidR="00B03E86" w:rsidRDefault="00B03E86" w:rsidP="00B03E86">
      <w:pPr>
        <w:jc w:val="both"/>
      </w:pPr>
      <w:r>
        <w:rPr>
          <w:noProof/>
        </w:rPr>
        <w:lastRenderedPageBreak/>
        <w:drawing>
          <wp:inline distT="0" distB="0" distL="0" distR="0">
            <wp:extent cx="5734050" cy="2677795"/>
            <wp:effectExtent l="0" t="0" r="0" b="825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4050" cy="2677795"/>
                    </a:xfrm>
                    <a:prstGeom prst="rect">
                      <a:avLst/>
                    </a:prstGeom>
                    <a:noFill/>
                    <a:ln>
                      <a:noFill/>
                    </a:ln>
                  </pic:spPr>
                </pic:pic>
              </a:graphicData>
            </a:graphic>
          </wp:inline>
        </w:drawing>
      </w:r>
    </w:p>
    <w:p w:rsidR="00B03E86" w:rsidRDefault="00B03E86" w:rsidP="00B03E86">
      <w:pPr>
        <w:jc w:val="both"/>
      </w:pPr>
    </w:p>
    <w:p w:rsidR="00B03E86" w:rsidRDefault="00B03E86" w:rsidP="00B03E86">
      <w:pPr>
        <w:jc w:val="both"/>
      </w:pPr>
      <w:r>
        <w:t>These new fields will also be added to the User Details screen. Only administrators will be able to see these new fields. Here is the screenshot of the modified User Details screen:</w:t>
      </w:r>
    </w:p>
    <w:p w:rsidR="00B03E86" w:rsidRDefault="00B03E86" w:rsidP="00B03E86">
      <w:pPr>
        <w:jc w:val="both"/>
      </w:pPr>
    </w:p>
    <w:p w:rsidR="00B03E86" w:rsidRDefault="00B03E86" w:rsidP="00B03E86">
      <w:pPr>
        <w:jc w:val="both"/>
      </w:pPr>
      <w:r>
        <w:rPr>
          <w:noProof/>
        </w:rPr>
        <w:drawing>
          <wp:inline distT="0" distB="0" distL="0" distR="0">
            <wp:extent cx="5723890" cy="3970655"/>
            <wp:effectExtent l="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3890" cy="3970655"/>
                    </a:xfrm>
                    <a:prstGeom prst="rect">
                      <a:avLst/>
                    </a:prstGeom>
                    <a:noFill/>
                    <a:ln>
                      <a:noFill/>
                    </a:ln>
                  </pic:spPr>
                </pic:pic>
              </a:graphicData>
            </a:graphic>
          </wp:inline>
        </w:drawing>
      </w:r>
    </w:p>
    <w:p w:rsidR="00B03E86" w:rsidRDefault="00B03E86" w:rsidP="00B03E86">
      <w:pPr>
        <w:keepNext/>
        <w:ind w:left="360"/>
        <w:jc w:val="both"/>
      </w:pPr>
    </w:p>
    <w:p w:rsidR="00B03E86" w:rsidRDefault="00B03E86" w:rsidP="00B03E86">
      <w:pPr>
        <w:pStyle w:val="Heading2"/>
        <w:jc w:val="both"/>
        <w:rPr>
          <w:lang w:val="en-AU"/>
        </w:rPr>
      </w:pPr>
      <w:bookmarkStart w:id="21" w:name="_Toc301866553"/>
      <w:r>
        <w:rPr>
          <w:lang w:val="en-AU"/>
        </w:rPr>
        <w:t>5.2 Behaviour of “Update Imports”</w:t>
      </w:r>
      <w:bookmarkEnd w:id="21"/>
    </w:p>
    <w:p w:rsidR="00B03E86" w:rsidRDefault="00B03E86" w:rsidP="00B03E86">
      <w:pPr>
        <w:jc w:val="both"/>
      </w:pPr>
      <w:r>
        <w:br/>
        <w:t>The functionality of the currently supported columns will remain the same as it is currently in SALT.</w:t>
      </w:r>
    </w:p>
    <w:p w:rsidR="00B03E86" w:rsidRDefault="00B03E86" w:rsidP="00B03E86">
      <w:pPr>
        <w:jc w:val="both"/>
      </w:pPr>
    </w:p>
    <w:p w:rsidR="00B03E86" w:rsidRDefault="00B03E86" w:rsidP="00B03E86">
      <w:pPr>
        <w:jc w:val="both"/>
      </w:pPr>
      <w:r>
        <w:t>The additional functionalities will be as follows:</w:t>
      </w:r>
    </w:p>
    <w:p w:rsidR="00B03E86" w:rsidRDefault="00B03E86" w:rsidP="00B03E86">
      <w:pPr>
        <w:jc w:val="both"/>
      </w:pPr>
    </w:p>
    <w:p w:rsidR="00B03E86" w:rsidRDefault="00B03E86" w:rsidP="00B03E86">
      <w:pPr>
        <w:jc w:val="both"/>
      </w:pPr>
      <w:r>
        <w:t>Currently only new users identified by the “unique field” can be added. However, now updating of existing users will also be supported.</w:t>
      </w:r>
      <w:r w:rsidR="00335FA5">
        <w:t xml:space="preserve"> It is proposed that when two quote characters ‘’ are entered in a </w:t>
      </w:r>
      <w:proofErr w:type="spellStart"/>
      <w:r w:rsidR="00335FA5">
        <w:t>cel</w:t>
      </w:r>
      <w:proofErr w:type="spellEnd"/>
      <w:r w:rsidR="00335FA5">
        <w:t xml:space="preserve"> when editing the CSV file with excel the contents of the field will be deleted?</w:t>
      </w:r>
    </w:p>
    <w:p w:rsidR="00B03E86" w:rsidRDefault="00B03E86" w:rsidP="00B03E86">
      <w:pPr>
        <w:jc w:val="both"/>
      </w:pPr>
    </w:p>
    <w:p w:rsidR="00B03E86" w:rsidRDefault="00B03E86" w:rsidP="00B03E86">
      <w:pPr>
        <w:pStyle w:val="ListParagraph"/>
        <w:numPr>
          <w:ilvl w:val="0"/>
          <w:numId w:val="24"/>
        </w:numPr>
        <w:spacing w:after="200" w:line="276" w:lineRule="auto"/>
        <w:contextualSpacing/>
        <w:jc w:val="both"/>
      </w:pPr>
      <w:r>
        <w:t>If a column is empty for an existing user then the value of this field will be maintained as it is currently there in the system and will not be overwritten.</w:t>
      </w:r>
    </w:p>
    <w:p w:rsidR="00B03E86" w:rsidRDefault="00B03E86" w:rsidP="00B03E86">
      <w:pPr>
        <w:pStyle w:val="ListParagraph"/>
        <w:numPr>
          <w:ilvl w:val="0"/>
          <w:numId w:val="24"/>
        </w:numPr>
        <w:spacing w:after="200" w:line="276" w:lineRule="auto"/>
        <w:contextualSpacing/>
        <w:jc w:val="both"/>
      </w:pPr>
      <w:r>
        <w:t>If there is a value in a column for an existing user then the value of that field currently there in the system will be overwritten with the new value.</w:t>
      </w:r>
    </w:p>
    <w:p w:rsidR="00B03E86" w:rsidRDefault="00B03E86" w:rsidP="00B03E86">
      <w:pPr>
        <w:pStyle w:val="ListParagraph"/>
        <w:numPr>
          <w:ilvl w:val="0"/>
          <w:numId w:val="24"/>
        </w:numPr>
        <w:spacing w:after="200" w:line="276" w:lineRule="auto"/>
        <w:contextualSpacing/>
        <w:jc w:val="both"/>
      </w:pPr>
      <w:r>
        <w:t>If there is a user in the imported file, which is not currently there in the system, then a new user will be created with the values of the fields as there in the imported file.</w:t>
      </w:r>
    </w:p>
    <w:p w:rsidR="00B03E86" w:rsidRDefault="00B03E86" w:rsidP="00B03E86">
      <w:pPr>
        <w:pStyle w:val="ListParagraph"/>
        <w:numPr>
          <w:ilvl w:val="0"/>
          <w:numId w:val="24"/>
        </w:numPr>
        <w:spacing w:after="200" w:line="276" w:lineRule="auto"/>
        <w:contextualSpacing/>
        <w:jc w:val="both"/>
      </w:pPr>
      <w:r>
        <w:t>If there is a user in the imported file, which is currently there in the system, then the values of the fields for that user will be updated with the new values in the corresponding columns in the imported file.</w:t>
      </w:r>
    </w:p>
    <w:p w:rsidR="00B03E86" w:rsidRDefault="00B03E86" w:rsidP="00B03E86">
      <w:pPr>
        <w:jc w:val="both"/>
      </w:pPr>
    </w:p>
    <w:p w:rsidR="00B03E86" w:rsidRDefault="00B03E86" w:rsidP="00B03E86">
      <w:pPr>
        <w:jc w:val="both"/>
      </w:pPr>
      <w:r>
        <w:t xml:space="preserve">In the preview screen, Instead of showing only the users that will be added and users that have errors in the import file, the users that will be updated will also be shown. The fields that are updated will be shown in a different </w:t>
      </w:r>
      <w:proofErr w:type="spellStart"/>
      <w:r>
        <w:t>colour</w:t>
      </w:r>
      <w:proofErr w:type="spellEnd"/>
      <w:r>
        <w:t>. Below is a screenshot:</w:t>
      </w:r>
    </w:p>
    <w:p w:rsidR="00B03E86" w:rsidRDefault="00B03E86" w:rsidP="00B03E86">
      <w:pPr>
        <w:jc w:val="both"/>
      </w:pPr>
    </w:p>
    <w:p w:rsidR="00B03E86" w:rsidRDefault="00B03E86" w:rsidP="00B03E86">
      <w:pPr>
        <w:jc w:val="both"/>
      </w:pPr>
      <w:r>
        <w:rPr>
          <w:noProof/>
        </w:rPr>
        <w:drawing>
          <wp:inline distT="0" distB="0" distL="0" distR="0">
            <wp:extent cx="5734050" cy="3440430"/>
            <wp:effectExtent l="0" t="0" r="0" b="762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4050" cy="3440430"/>
                    </a:xfrm>
                    <a:prstGeom prst="rect">
                      <a:avLst/>
                    </a:prstGeom>
                    <a:noFill/>
                    <a:ln>
                      <a:noFill/>
                    </a:ln>
                  </pic:spPr>
                </pic:pic>
              </a:graphicData>
            </a:graphic>
          </wp:inline>
        </w:drawing>
      </w:r>
    </w:p>
    <w:p w:rsidR="00B03E86" w:rsidRDefault="00B03E86" w:rsidP="00B03E86">
      <w:pPr>
        <w:jc w:val="both"/>
      </w:pPr>
    </w:p>
    <w:p w:rsidR="00B03E86" w:rsidRDefault="00B03E86" w:rsidP="00B03E86">
      <w:pPr>
        <w:ind w:left="360"/>
        <w:jc w:val="both"/>
        <w:rPr>
          <w:lang w:val="en-AU"/>
        </w:rPr>
      </w:pPr>
    </w:p>
    <w:p w:rsidR="00B03E86" w:rsidRDefault="00B03E86" w:rsidP="00B03E86">
      <w:pPr>
        <w:jc w:val="both"/>
      </w:pPr>
    </w:p>
    <w:p w:rsidR="00B03E86" w:rsidRDefault="00B03E86" w:rsidP="00B03E86">
      <w:pPr>
        <w:ind w:left="360"/>
        <w:jc w:val="both"/>
        <w:rPr>
          <w:lang w:val="en-AU"/>
        </w:rPr>
      </w:pPr>
    </w:p>
    <w:p w:rsidR="00B03E86" w:rsidRDefault="00B03E86" w:rsidP="00B03E86">
      <w:pPr>
        <w:pStyle w:val="Heading1"/>
        <w:jc w:val="both"/>
        <w:rPr>
          <w:lang w:val="en-AU"/>
        </w:rPr>
      </w:pPr>
      <w:bookmarkStart w:id="22" w:name="_Toc301866554"/>
      <w:r>
        <w:rPr>
          <w:lang w:val="en-AU"/>
        </w:rPr>
        <w:lastRenderedPageBreak/>
        <w:t>6. Modifications to “My Training” page</w:t>
      </w:r>
      <w:bookmarkEnd w:id="22"/>
    </w:p>
    <w:p w:rsidR="00B03E86" w:rsidRDefault="00B03E86" w:rsidP="00B03E86">
      <w:pPr>
        <w:pStyle w:val="Heading2"/>
        <w:jc w:val="both"/>
      </w:pPr>
      <w:bookmarkStart w:id="23" w:name="_Toc301866555"/>
      <w:r>
        <w:t>Requirement:</w:t>
      </w:r>
      <w:bookmarkEnd w:id="23"/>
      <w:r>
        <w:t xml:space="preserve"> </w:t>
      </w:r>
    </w:p>
    <w:p w:rsidR="00B03E86" w:rsidRDefault="00B03E86" w:rsidP="00B03E86">
      <w:pPr>
        <w:jc w:val="both"/>
      </w:pPr>
      <w:r>
        <w:t>The current “My Training” page shows the list of courses that are assigned to the user. It shows status i.e. whether the course has not been attempted, or is in progress, or has been completed. Please see the screenshot below:</w:t>
      </w:r>
    </w:p>
    <w:p w:rsidR="00B03E86" w:rsidRDefault="00B03E86" w:rsidP="00B03E86">
      <w:pPr>
        <w:jc w:val="both"/>
      </w:pPr>
      <w:r>
        <w:rPr>
          <w:noProof/>
        </w:rPr>
        <w:drawing>
          <wp:inline distT="0" distB="0" distL="0" distR="0">
            <wp:extent cx="5723890" cy="2247900"/>
            <wp:effectExtent l="0" t="0" r="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3890" cy="2247900"/>
                    </a:xfrm>
                    <a:prstGeom prst="rect">
                      <a:avLst/>
                    </a:prstGeom>
                    <a:noFill/>
                    <a:ln>
                      <a:noFill/>
                    </a:ln>
                  </pic:spPr>
                </pic:pic>
              </a:graphicData>
            </a:graphic>
          </wp:inline>
        </w:drawing>
      </w:r>
    </w:p>
    <w:p w:rsidR="00B03E86" w:rsidRDefault="00B03E86" w:rsidP="00B03E86">
      <w:pPr>
        <w:jc w:val="both"/>
      </w:pPr>
      <w:r>
        <w:t>On clicking on the course the list of associated modules are displayed. The status of the lessons and quizzes in the modules are displayed as icons as shown below.</w:t>
      </w:r>
    </w:p>
    <w:p w:rsidR="00B03E86" w:rsidRDefault="00B03E86" w:rsidP="00B03E86">
      <w:pPr>
        <w:jc w:val="both"/>
      </w:pPr>
      <w:r>
        <w:rPr>
          <w:noProof/>
        </w:rPr>
        <w:drawing>
          <wp:inline distT="0" distB="0" distL="0" distR="0">
            <wp:extent cx="5723890" cy="2884805"/>
            <wp:effectExtent l="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3890" cy="2884805"/>
                    </a:xfrm>
                    <a:prstGeom prst="rect">
                      <a:avLst/>
                    </a:prstGeom>
                    <a:noFill/>
                    <a:ln>
                      <a:noFill/>
                    </a:ln>
                  </pic:spPr>
                </pic:pic>
              </a:graphicData>
            </a:graphic>
          </wp:inline>
        </w:drawing>
      </w:r>
    </w:p>
    <w:p w:rsidR="00B03E86" w:rsidRDefault="00B03E86" w:rsidP="00B03E86">
      <w:pPr>
        <w:pStyle w:val="Heading2"/>
        <w:jc w:val="both"/>
      </w:pPr>
      <w:bookmarkStart w:id="24" w:name="_Toc301866556"/>
      <w:r>
        <w:t>Proposed modifications screens:</w:t>
      </w:r>
      <w:bookmarkEnd w:id="24"/>
    </w:p>
    <w:p w:rsidR="00B03E86" w:rsidRDefault="00B03E86" w:rsidP="00B03E86">
      <w:pPr>
        <w:jc w:val="both"/>
      </w:pPr>
      <w:r>
        <w:t xml:space="preserve">The “My Training” page with courses will show 2 more columns as shown in below screenshot. The “Due Date” column shows the date when the user is </w:t>
      </w:r>
      <w:r w:rsidR="00C41B0F">
        <w:t>Overdue</w:t>
      </w:r>
      <w:r>
        <w:t xml:space="preserve"> or the number of days </w:t>
      </w:r>
      <w:r w:rsidR="0049422B">
        <w:t>until it becomes overdue</w:t>
      </w:r>
      <w:r>
        <w:t xml:space="preserve">. The </w:t>
      </w:r>
      <w:proofErr w:type="spellStart"/>
      <w:r>
        <w:t>colour</w:t>
      </w:r>
      <w:proofErr w:type="spellEnd"/>
      <w:r>
        <w:t xml:space="preserve"> of the text will be red </w:t>
      </w:r>
      <w:r w:rsidR="00586429">
        <w:t xml:space="preserve">and BOLD </w:t>
      </w:r>
      <w:r>
        <w:t>if the due date has passed. The “Last completion date” column shows the last date when the course was completed by the user. It is assumed that it will be useful to know when the certification for the course is expiring.</w:t>
      </w:r>
    </w:p>
    <w:p w:rsidR="00B03E86" w:rsidRDefault="00B03E86" w:rsidP="00B03E86">
      <w:pPr>
        <w:jc w:val="both"/>
      </w:pPr>
    </w:p>
    <w:p w:rsidR="00B03E86" w:rsidRDefault="00B03E86" w:rsidP="00B03E86">
      <w:pPr>
        <w:jc w:val="both"/>
      </w:pPr>
      <w:r>
        <w:rPr>
          <w:noProof/>
        </w:rPr>
        <w:lastRenderedPageBreak/>
        <w:drawing>
          <wp:inline distT="0" distB="0" distL="0" distR="0">
            <wp:extent cx="5723890" cy="2278380"/>
            <wp:effectExtent l="0" t="0" r="0" b="762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3890" cy="2278380"/>
                    </a:xfrm>
                    <a:prstGeom prst="rect">
                      <a:avLst/>
                    </a:prstGeom>
                    <a:noFill/>
                    <a:ln>
                      <a:noFill/>
                    </a:ln>
                  </pic:spPr>
                </pic:pic>
              </a:graphicData>
            </a:graphic>
          </wp:inline>
        </w:drawing>
      </w:r>
    </w:p>
    <w:p w:rsidR="00B03E86" w:rsidRDefault="00B03E86" w:rsidP="00B03E86">
      <w:pPr>
        <w:jc w:val="both"/>
      </w:pPr>
      <w:r>
        <w:t xml:space="preserve">The “Modules” screen will have 2 more columns for the modules as shown below. The “Last pass date” will show the date when the user has last completed the module and passed the quiz. The “Quiz due” column will show the due date for passing the quiz or the number of days before it expires. The </w:t>
      </w:r>
      <w:proofErr w:type="spellStart"/>
      <w:r>
        <w:t>colour</w:t>
      </w:r>
      <w:proofErr w:type="spellEnd"/>
      <w:r>
        <w:t xml:space="preserve"> of the text will be red</w:t>
      </w:r>
      <w:r w:rsidR="00586429">
        <w:t xml:space="preserve"> and BOLD</w:t>
      </w:r>
      <w:r>
        <w:t xml:space="preserve"> if the due date is in the past.</w:t>
      </w:r>
    </w:p>
    <w:p w:rsidR="00B03E86" w:rsidRDefault="00B03E86" w:rsidP="00B03E86">
      <w:pPr>
        <w:jc w:val="both"/>
      </w:pPr>
      <w:r>
        <w:rPr>
          <w:noProof/>
        </w:rPr>
        <w:drawing>
          <wp:inline distT="0" distB="0" distL="0" distR="0">
            <wp:extent cx="5723890" cy="3667760"/>
            <wp:effectExtent l="0" t="0" r="0" b="889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3890" cy="3667760"/>
                    </a:xfrm>
                    <a:prstGeom prst="rect">
                      <a:avLst/>
                    </a:prstGeom>
                    <a:noFill/>
                    <a:ln>
                      <a:noFill/>
                    </a:ln>
                  </pic:spPr>
                </pic:pic>
              </a:graphicData>
            </a:graphic>
          </wp:inline>
        </w:drawing>
      </w:r>
    </w:p>
    <w:p w:rsidR="00B03E86" w:rsidRDefault="00B03E86" w:rsidP="00B03E86">
      <w:pPr>
        <w:jc w:val="both"/>
      </w:pPr>
    </w:p>
    <w:p w:rsidR="00B03E86" w:rsidRDefault="00B03E86" w:rsidP="00B03E86">
      <w:pPr>
        <w:ind w:left="360"/>
        <w:jc w:val="both"/>
        <w:rPr>
          <w:lang w:val="en-AU"/>
        </w:rPr>
      </w:pPr>
    </w:p>
    <w:p w:rsidR="00B03E86" w:rsidRDefault="00B03E86" w:rsidP="00B03E86">
      <w:pPr>
        <w:pStyle w:val="Heading1"/>
        <w:jc w:val="both"/>
        <w:rPr>
          <w:lang w:val="en-AU"/>
        </w:rPr>
      </w:pPr>
      <w:bookmarkStart w:id="25" w:name="_Toc301866557"/>
      <w:r>
        <w:rPr>
          <w:lang w:val="en-AU"/>
        </w:rPr>
        <w:t xml:space="preserve">7.   Provide a Rich Text editor on the existing “Org </w:t>
      </w:r>
      <w:proofErr w:type="spellStart"/>
      <w:r>
        <w:rPr>
          <w:lang w:val="en-AU"/>
        </w:rPr>
        <w:t>Config</w:t>
      </w:r>
      <w:proofErr w:type="spellEnd"/>
      <w:r>
        <w:rPr>
          <w:lang w:val="en-AU"/>
        </w:rPr>
        <w:t>” screen</w:t>
      </w:r>
      <w:bookmarkEnd w:id="25"/>
    </w:p>
    <w:p w:rsidR="00B03E86" w:rsidRDefault="00B03E86" w:rsidP="00B03E86">
      <w:pPr>
        <w:ind w:left="360"/>
        <w:jc w:val="both"/>
        <w:rPr>
          <w:lang w:val="en-AU"/>
        </w:rPr>
      </w:pPr>
      <w:bookmarkStart w:id="26" w:name="_Toc301866558"/>
      <w:r>
        <w:rPr>
          <w:rStyle w:val="Heading2Char"/>
        </w:rPr>
        <w:t>Requirement</w:t>
      </w:r>
      <w:bookmarkEnd w:id="26"/>
      <w:r>
        <w:rPr>
          <w:lang w:val="en-AU"/>
        </w:rPr>
        <w:t xml:space="preserve">: Provide a Rich Text editor for each email template on the existing “Org </w:t>
      </w:r>
      <w:proofErr w:type="spellStart"/>
      <w:r>
        <w:rPr>
          <w:lang w:val="en-AU"/>
        </w:rPr>
        <w:t>Config</w:t>
      </w:r>
      <w:proofErr w:type="spellEnd"/>
      <w:r>
        <w:rPr>
          <w:lang w:val="en-AU"/>
        </w:rPr>
        <w:t>” screen that allows org admins to define HTML email templates rather than just plain text email templates.</w:t>
      </w:r>
    </w:p>
    <w:p w:rsidR="00B03E86" w:rsidRDefault="00B03E86" w:rsidP="00B03E86">
      <w:pPr>
        <w:ind w:left="360"/>
        <w:jc w:val="both"/>
        <w:rPr>
          <w:lang w:val="en-AU"/>
        </w:rPr>
      </w:pPr>
    </w:p>
    <w:p w:rsidR="00B03E86" w:rsidRDefault="00B03E86" w:rsidP="00B03E86">
      <w:pPr>
        <w:pStyle w:val="Heading2"/>
        <w:jc w:val="both"/>
        <w:rPr>
          <w:lang w:val="en-AU"/>
        </w:rPr>
      </w:pPr>
      <w:bookmarkStart w:id="27" w:name="_Toc301866559"/>
      <w:r>
        <w:rPr>
          <w:lang w:val="en-AU"/>
        </w:rPr>
        <w:lastRenderedPageBreak/>
        <w:t>Proposed Screens:</w:t>
      </w:r>
      <w:bookmarkEnd w:id="27"/>
    </w:p>
    <w:p w:rsidR="00B03E86" w:rsidRDefault="00B03E86" w:rsidP="00B03E86">
      <w:pPr>
        <w:pStyle w:val="ListParagraph"/>
        <w:keepNext/>
        <w:jc w:val="both"/>
      </w:pPr>
      <w:r>
        <w:rPr>
          <w:noProof/>
          <w:color w:val="1F497D"/>
        </w:rPr>
        <w:drawing>
          <wp:inline distT="0" distB="0" distL="0" distR="0">
            <wp:extent cx="5946140" cy="2172335"/>
            <wp:effectExtent l="0" t="0" r="0" b="0"/>
            <wp:docPr id="30" name="Picture 3" descr="cid:image003.jpg@01CC5BF7.76DCE6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d:image003.jpg@01CC5BF7.76DCE6E0"/>
                    <pic:cNvPicPr>
                      <a:picLocks noChangeAspect="1" noChangeArrowheads="1"/>
                    </pic:cNvPicPr>
                  </pic:nvPicPr>
                  <pic:blipFill>
                    <a:blip r:embed="rId45" r:link="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6140" cy="2172335"/>
                    </a:xfrm>
                    <a:prstGeom prst="rect">
                      <a:avLst/>
                    </a:prstGeom>
                    <a:noFill/>
                    <a:ln>
                      <a:noFill/>
                    </a:ln>
                  </pic:spPr>
                </pic:pic>
              </a:graphicData>
            </a:graphic>
          </wp:inline>
        </w:drawing>
      </w:r>
    </w:p>
    <w:p w:rsidR="00B03E86" w:rsidRDefault="00B03E86" w:rsidP="00B03E86">
      <w:pPr>
        <w:pStyle w:val="Caption"/>
        <w:jc w:val="both"/>
        <w:rPr>
          <w:lang w:val="en-AU"/>
        </w:rPr>
      </w:pPr>
      <w:r>
        <w:t xml:space="preserve">Figure </w:t>
      </w:r>
      <w:r w:rsidR="005C6A08">
        <w:fldChar w:fldCharType="begin"/>
      </w:r>
      <w:r>
        <w:instrText xml:space="preserve"> SEQ Figure \* ARABIC </w:instrText>
      </w:r>
      <w:r w:rsidR="005C6A08">
        <w:fldChar w:fldCharType="separate"/>
      </w:r>
      <w:r>
        <w:rPr>
          <w:noProof/>
        </w:rPr>
        <w:t>9</w:t>
      </w:r>
      <w:r w:rsidR="005C6A08">
        <w:rPr>
          <w:noProof/>
        </w:rPr>
        <w:fldChar w:fldCharType="end"/>
      </w:r>
      <w:r>
        <w:t xml:space="preserve"> </w:t>
      </w:r>
      <w:proofErr w:type="spellStart"/>
      <w:r>
        <w:t>Organisation</w:t>
      </w:r>
      <w:proofErr w:type="spellEnd"/>
      <w:r>
        <w:t xml:space="preserve"> </w:t>
      </w:r>
      <w:proofErr w:type="spellStart"/>
      <w:r>
        <w:t>Config</w:t>
      </w:r>
      <w:proofErr w:type="spellEnd"/>
      <w:r>
        <w:t xml:space="preserve"> Screen (Editing - </w:t>
      </w:r>
      <w:proofErr w:type="spellStart"/>
      <w:r>
        <w:t>i.e</w:t>
      </w:r>
      <w:proofErr w:type="spellEnd"/>
      <w:r>
        <w:t xml:space="preserve"> editor visible)</w:t>
      </w:r>
    </w:p>
    <w:p w:rsidR="00B03E86" w:rsidRDefault="00B03E86" w:rsidP="00B03E86">
      <w:pPr>
        <w:pStyle w:val="ListParagraph"/>
        <w:jc w:val="both"/>
        <w:rPr>
          <w:lang w:val="en-AU"/>
        </w:rPr>
      </w:pPr>
    </w:p>
    <w:p w:rsidR="00B03E86" w:rsidRDefault="00B03E86" w:rsidP="00B03E86">
      <w:pPr>
        <w:pStyle w:val="ListParagraph"/>
        <w:keepNext/>
        <w:jc w:val="both"/>
      </w:pPr>
      <w:r>
        <w:rPr>
          <w:noProof/>
          <w:color w:val="1F497D"/>
        </w:rPr>
        <w:drawing>
          <wp:inline distT="0" distB="0" distL="0" distR="0">
            <wp:extent cx="5946140" cy="1763395"/>
            <wp:effectExtent l="0" t="0" r="0" b="8255"/>
            <wp:docPr id="32" name="Picture 2" descr="cid:image001.jpg@01CC5BFD.28A1FD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d:image001.jpg@01CC5BFD.28A1FD20"/>
                    <pic:cNvPicPr>
                      <a:picLocks noChangeAspect="1" noChangeArrowheads="1"/>
                    </pic:cNvPicPr>
                  </pic:nvPicPr>
                  <pic:blipFill>
                    <a:blip r:embed="rId47" r:link="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6140" cy="1763395"/>
                    </a:xfrm>
                    <a:prstGeom prst="rect">
                      <a:avLst/>
                    </a:prstGeom>
                    <a:noFill/>
                    <a:ln>
                      <a:noFill/>
                    </a:ln>
                  </pic:spPr>
                </pic:pic>
              </a:graphicData>
            </a:graphic>
          </wp:inline>
        </w:drawing>
      </w:r>
    </w:p>
    <w:p w:rsidR="00B03E86" w:rsidRDefault="00B03E86" w:rsidP="00B03E86">
      <w:pPr>
        <w:pStyle w:val="Caption"/>
        <w:jc w:val="both"/>
        <w:rPr>
          <w:lang w:val="en-AU"/>
        </w:rPr>
      </w:pPr>
      <w:r>
        <w:t xml:space="preserve">Figure </w:t>
      </w:r>
      <w:r w:rsidR="005C6A08">
        <w:fldChar w:fldCharType="begin"/>
      </w:r>
      <w:r>
        <w:instrText xml:space="preserve"> SEQ Figure \* ARABIC </w:instrText>
      </w:r>
      <w:r w:rsidR="005C6A08">
        <w:fldChar w:fldCharType="separate"/>
      </w:r>
      <w:r>
        <w:rPr>
          <w:noProof/>
        </w:rPr>
        <w:t>10</w:t>
      </w:r>
      <w:r w:rsidR="005C6A08">
        <w:rPr>
          <w:noProof/>
        </w:rPr>
        <w:fldChar w:fldCharType="end"/>
      </w:r>
      <w:r>
        <w:t xml:space="preserve"> </w:t>
      </w:r>
      <w:proofErr w:type="spellStart"/>
      <w:r>
        <w:t>Organisation</w:t>
      </w:r>
      <w:proofErr w:type="spellEnd"/>
      <w:r>
        <w:t xml:space="preserve"> </w:t>
      </w:r>
      <w:proofErr w:type="spellStart"/>
      <w:r>
        <w:t>Config</w:t>
      </w:r>
      <w:proofErr w:type="spellEnd"/>
      <w:r>
        <w:t xml:space="preserve"> Screen (Not editing)</w:t>
      </w:r>
    </w:p>
    <w:p w:rsidR="00B03E86" w:rsidRDefault="00B03E86" w:rsidP="00B03E86">
      <w:pPr>
        <w:pStyle w:val="ListParagraph"/>
        <w:jc w:val="both"/>
        <w:rPr>
          <w:lang w:val="en-AU"/>
        </w:rPr>
      </w:pPr>
    </w:p>
    <w:p w:rsidR="00B03E86" w:rsidRDefault="00B03E86" w:rsidP="00B03E86">
      <w:pPr>
        <w:pStyle w:val="ListParagraph"/>
        <w:jc w:val="both"/>
        <w:rPr>
          <w:lang w:val="en-AU"/>
        </w:rPr>
      </w:pPr>
    </w:p>
    <w:p w:rsidR="00B03E86" w:rsidRDefault="00B03E86" w:rsidP="00B03E86">
      <w:pPr>
        <w:pStyle w:val="Heading1"/>
        <w:jc w:val="both"/>
        <w:rPr>
          <w:rFonts w:eastAsia="Times New Roman"/>
        </w:rPr>
      </w:pPr>
      <w:bookmarkStart w:id="28" w:name="_Toc301866560"/>
      <w:r>
        <w:rPr>
          <w:rFonts w:eastAsia="Times New Roman"/>
        </w:rPr>
        <w:t>Requirements</w:t>
      </w:r>
      <w:bookmarkEnd w:id="28"/>
    </w:p>
    <w:p w:rsidR="00B03E86" w:rsidRDefault="00B03E86" w:rsidP="00B03E86">
      <w:pPr>
        <w:jc w:val="both"/>
        <w:rPr>
          <w:rFonts w:ascii="Arial" w:eastAsia="Times New Roman" w:hAnsi="Arial" w:cs="Arial"/>
          <w:sz w:val="20"/>
          <w:szCs w:val="20"/>
        </w:rPr>
      </w:pPr>
    </w:p>
    <w:p w:rsidR="00B03E86" w:rsidRDefault="00B03E86" w:rsidP="00B03E86">
      <w:pPr>
        <w:jc w:val="both"/>
        <w:rPr>
          <w:rFonts w:ascii="Arial" w:eastAsia="Times New Roman" w:hAnsi="Arial" w:cs="Arial"/>
          <w:sz w:val="20"/>
          <w:szCs w:val="20"/>
        </w:rPr>
      </w:pPr>
      <w:r>
        <w:rPr>
          <w:rFonts w:ascii="Arial" w:eastAsia="Times New Roman" w:hAnsi="Arial" w:cs="Arial"/>
          <w:sz w:val="20"/>
          <w:szCs w:val="20"/>
        </w:rPr>
        <w:t>To add the ‘</w:t>
      </w:r>
      <w:proofErr w:type="spellStart"/>
      <w:r>
        <w:rPr>
          <w:rFonts w:ascii="Arial" w:eastAsia="Times New Roman" w:hAnsi="Arial" w:cs="Arial"/>
          <w:sz w:val="20"/>
          <w:szCs w:val="20"/>
        </w:rPr>
        <w:t>customise</w:t>
      </w:r>
      <w:proofErr w:type="spellEnd"/>
      <w:r>
        <w:rPr>
          <w:rFonts w:ascii="Arial" w:eastAsia="Times New Roman" w:hAnsi="Arial" w:cs="Arial"/>
          <w:sz w:val="20"/>
          <w:szCs w:val="20"/>
        </w:rPr>
        <w:t xml:space="preserve"> option’ for </w:t>
      </w:r>
      <w:proofErr w:type="gramStart"/>
      <w:r>
        <w:rPr>
          <w:rFonts w:ascii="Arial" w:eastAsia="Times New Roman" w:hAnsi="Arial" w:cs="Arial"/>
          <w:sz w:val="20"/>
          <w:szCs w:val="20"/>
        </w:rPr>
        <w:t>message that have</w:t>
      </w:r>
      <w:proofErr w:type="gramEnd"/>
      <w:r>
        <w:rPr>
          <w:rFonts w:ascii="Arial" w:eastAsia="Times New Roman" w:hAnsi="Arial" w:cs="Arial"/>
          <w:sz w:val="20"/>
          <w:szCs w:val="20"/>
        </w:rPr>
        <w:t xml:space="preserve"> already been customized:</w:t>
      </w:r>
    </w:p>
    <w:p w:rsidR="00B03E86" w:rsidRDefault="00B03E86" w:rsidP="00B03E86">
      <w:pPr>
        <w:jc w:val="both"/>
        <w:rPr>
          <w:rFonts w:ascii="Arial" w:eastAsia="Times New Roman" w:hAnsi="Arial" w:cs="Arial"/>
          <w:sz w:val="20"/>
          <w:szCs w:val="20"/>
        </w:rPr>
      </w:pPr>
      <w:r>
        <w:rPr>
          <w:rFonts w:ascii="Arial" w:eastAsia="Times New Roman" w:hAnsi="Arial" w:cs="Arial"/>
          <w:noProof/>
          <w:sz w:val="20"/>
          <w:szCs w:val="20"/>
        </w:rPr>
        <w:lastRenderedPageBreak/>
        <w:drawing>
          <wp:inline distT="0" distB="0" distL="0" distR="0">
            <wp:extent cx="5723890" cy="3369945"/>
            <wp:effectExtent l="0" t="0" r="0" b="190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3890" cy="3369945"/>
                    </a:xfrm>
                    <a:prstGeom prst="rect">
                      <a:avLst/>
                    </a:prstGeom>
                    <a:noFill/>
                    <a:ln>
                      <a:noFill/>
                    </a:ln>
                  </pic:spPr>
                </pic:pic>
              </a:graphicData>
            </a:graphic>
          </wp:inline>
        </w:drawing>
      </w:r>
    </w:p>
    <w:p w:rsidR="00B03E86" w:rsidRDefault="00B03E86" w:rsidP="00B03E86">
      <w:pPr>
        <w:jc w:val="both"/>
        <w:rPr>
          <w:rFonts w:ascii="Arial" w:eastAsia="Times New Roman" w:hAnsi="Arial" w:cs="Arial"/>
          <w:sz w:val="20"/>
          <w:szCs w:val="20"/>
        </w:rPr>
      </w:pPr>
    </w:p>
    <w:p w:rsidR="00B03E86" w:rsidRDefault="00B03E86" w:rsidP="00B03E86">
      <w:pPr>
        <w:jc w:val="both"/>
        <w:rPr>
          <w:rFonts w:ascii="Arial" w:eastAsia="Times New Roman" w:hAnsi="Arial" w:cs="Arial"/>
          <w:sz w:val="20"/>
          <w:szCs w:val="20"/>
        </w:rPr>
      </w:pPr>
    </w:p>
    <w:p w:rsidR="00B03E86" w:rsidRDefault="00B03E86" w:rsidP="00B03E86">
      <w:pPr>
        <w:jc w:val="both"/>
        <w:rPr>
          <w:rFonts w:ascii="Arial" w:eastAsia="Times New Roman" w:hAnsi="Arial" w:cs="Arial"/>
          <w:sz w:val="20"/>
          <w:szCs w:val="20"/>
        </w:rPr>
      </w:pPr>
    </w:p>
    <w:p w:rsidR="00B03E86" w:rsidRDefault="00B03E86" w:rsidP="00B03E86">
      <w:pPr>
        <w:jc w:val="both"/>
        <w:rPr>
          <w:rFonts w:ascii="Arial" w:eastAsia="Times New Roman" w:hAnsi="Arial" w:cs="Arial"/>
          <w:sz w:val="20"/>
          <w:szCs w:val="20"/>
        </w:rPr>
      </w:pPr>
    </w:p>
    <w:p w:rsidR="00B03E86" w:rsidRDefault="00B03E86" w:rsidP="00B03E86">
      <w:pPr>
        <w:pStyle w:val="Heading1"/>
        <w:jc w:val="both"/>
        <w:rPr>
          <w:rFonts w:eastAsia="Times New Roman"/>
        </w:rPr>
      </w:pPr>
      <w:bookmarkStart w:id="29" w:name="_Toc301866561"/>
      <w:r>
        <w:rPr>
          <w:rFonts w:eastAsia="Times New Roman"/>
        </w:rPr>
        <w:t>Identified Risks</w:t>
      </w:r>
      <w:bookmarkEnd w:id="29"/>
    </w:p>
    <w:p w:rsidR="00B03E86" w:rsidRDefault="00B03E86" w:rsidP="00B03E86">
      <w:pPr>
        <w:jc w:val="both"/>
        <w:rPr>
          <w:rFonts w:ascii="Arial" w:eastAsia="Times New Roman" w:hAnsi="Arial" w:cs="Arial"/>
          <w:sz w:val="20"/>
          <w:szCs w:val="20"/>
        </w:rPr>
      </w:pPr>
    </w:p>
    <w:p w:rsidR="00B03E86" w:rsidRDefault="00B03E86" w:rsidP="00B03E86">
      <w:pPr>
        <w:jc w:val="both"/>
        <w:rPr>
          <w:rFonts w:ascii="Arial" w:eastAsia="Times New Roman" w:hAnsi="Arial" w:cs="Arial"/>
          <w:sz w:val="20"/>
          <w:szCs w:val="20"/>
        </w:rPr>
      </w:pPr>
      <w:r>
        <w:rPr>
          <w:rFonts w:ascii="Arial" w:eastAsia="Times New Roman" w:hAnsi="Arial" w:cs="Arial"/>
          <w:sz w:val="20"/>
          <w:szCs w:val="20"/>
        </w:rPr>
        <w:t xml:space="preserve">The risk is when the outcome is the condition where there are two versions of a customized message for one organization. In this case, several ASP pages may error on loading as the SQL on those pages is written to handle (at most) one </w:t>
      </w:r>
      <w:proofErr w:type="spellStart"/>
      <w:r>
        <w:rPr>
          <w:rFonts w:ascii="Arial" w:eastAsia="Times New Roman" w:hAnsi="Arial" w:cs="Arial"/>
          <w:sz w:val="20"/>
          <w:szCs w:val="20"/>
        </w:rPr>
        <w:t>customised</w:t>
      </w:r>
      <w:proofErr w:type="spellEnd"/>
      <w:r>
        <w:rPr>
          <w:rFonts w:ascii="Arial" w:eastAsia="Times New Roman" w:hAnsi="Arial" w:cs="Arial"/>
          <w:sz w:val="20"/>
          <w:szCs w:val="20"/>
        </w:rPr>
        <w:t xml:space="preserve"> message.</w:t>
      </w:r>
    </w:p>
    <w:p w:rsidR="00B03E86" w:rsidRDefault="00B03E86" w:rsidP="00B03E86">
      <w:pPr>
        <w:pStyle w:val="ListParagraph"/>
        <w:jc w:val="both"/>
        <w:rPr>
          <w:lang w:val="en-AU"/>
        </w:rPr>
      </w:pPr>
    </w:p>
    <w:p w:rsidR="00B03E86" w:rsidRDefault="00B03E86" w:rsidP="00B03E86">
      <w:pPr>
        <w:jc w:val="both"/>
      </w:pPr>
    </w:p>
    <w:p w:rsidR="003C57B1" w:rsidRDefault="003C57B1" w:rsidP="003C57B1">
      <w:pPr>
        <w:pStyle w:val="Heading1"/>
        <w:rPr>
          <w:lang w:val="en-AU"/>
        </w:rPr>
      </w:pPr>
      <w:bookmarkStart w:id="30" w:name="_Toc301506461"/>
      <w:bookmarkStart w:id="31" w:name="_Toc301864696"/>
      <w:bookmarkStart w:id="32" w:name="_Toc301866562"/>
      <w:r>
        <w:rPr>
          <w:lang w:val="en-AU"/>
        </w:rPr>
        <w:t>8.  Ability to disable manager notifications at course level and to produce summaries or individual notifications.</w:t>
      </w:r>
      <w:bookmarkEnd w:id="30"/>
      <w:bookmarkEnd w:id="31"/>
      <w:bookmarkEnd w:id="32"/>
    </w:p>
    <w:p w:rsidR="003C57B1" w:rsidRDefault="003C57B1" w:rsidP="003C57B1">
      <w:pPr>
        <w:pStyle w:val="ListParagraph"/>
        <w:rPr>
          <w:lang w:val="en-AU"/>
        </w:rPr>
      </w:pPr>
      <w:r>
        <w:rPr>
          <w:noProof/>
        </w:rPr>
        <w:drawing>
          <wp:inline distT="0" distB="0" distL="0" distR="0">
            <wp:extent cx="5943600" cy="1398270"/>
            <wp:effectExtent l="19050" t="0" r="0" b="0"/>
            <wp:docPr id="1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0" cstate="print"/>
                    <a:srcRect/>
                    <a:stretch>
                      <a:fillRect/>
                    </a:stretch>
                  </pic:blipFill>
                  <pic:spPr bwMode="auto">
                    <a:xfrm>
                      <a:off x="0" y="0"/>
                      <a:ext cx="5943600" cy="1398270"/>
                    </a:xfrm>
                    <a:prstGeom prst="rect">
                      <a:avLst/>
                    </a:prstGeom>
                    <a:noFill/>
                    <a:ln w="9525">
                      <a:noFill/>
                      <a:miter lim="800000"/>
                      <a:headEnd/>
                      <a:tailEnd/>
                    </a:ln>
                  </pic:spPr>
                </pic:pic>
              </a:graphicData>
            </a:graphic>
          </wp:inline>
        </w:drawing>
      </w:r>
    </w:p>
    <w:p w:rsidR="003C57B1" w:rsidRDefault="003C57B1" w:rsidP="003C57B1">
      <w:pPr>
        <w:pStyle w:val="ListParagraph"/>
        <w:rPr>
          <w:lang w:val="en-AU"/>
        </w:rPr>
      </w:pPr>
      <w:r>
        <w:rPr>
          <w:lang w:val="en-AU"/>
        </w:rPr>
        <w:t xml:space="preserve">For each course in the Organisation the Administrator may define how the </w:t>
      </w:r>
      <w:r w:rsidR="0049422B">
        <w:rPr>
          <w:lang w:val="en-AU"/>
        </w:rPr>
        <w:t>Overdue</w:t>
      </w:r>
      <w:r>
        <w:rPr>
          <w:lang w:val="en-AU"/>
        </w:rPr>
        <w:t xml:space="preserve"> Emails will behave. The Manager may choose to have </w:t>
      </w:r>
    </w:p>
    <w:p w:rsidR="003C57B1" w:rsidRDefault="003C57B1" w:rsidP="003C57B1">
      <w:pPr>
        <w:pStyle w:val="ListParagraph"/>
        <w:numPr>
          <w:ilvl w:val="0"/>
          <w:numId w:val="30"/>
        </w:numPr>
        <w:rPr>
          <w:lang w:val="en-AU"/>
        </w:rPr>
      </w:pPr>
      <w:r>
        <w:rPr>
          <w:lang w:val="en-AU"/>
        </w:rPr>
        <w:t xml:space="preserve">no </w:t>
      </w:r>
      <w:r w:rsidR="0049422B">
        <w:rPr>
          <w:lang w:val="en-AU"/>
        </w:rPr>
        <w:t>Overdue</w:t>
      </w:r>
      <w:bookmarkStart w:id="33" w:name="_GoBack"/>
      <w:bookmarkEnd w:id="33"/>
      <w:r>
        <w:rPr>
          <w:lang w:val="en-AU"/>
        </w:rPr>
        <w:t xml:space="preserve"> emails sent</w:t>
      </w:r>
    </w:p>
    <w:p w:rsidR="003C57B1" w:rsidRDefault="003C57B1" w:rsidP="003C57B1">
      <w:pPr>
        <w:pStyle w:val="ListParagraph"/>
        <w:numPr>
          <w:ilvl w:val="0"/>
          <w:numId w:val="30"/>
        </w:numPr>
        <w:rPr>
          <w:lang w:val="en-AU"/>
        </w:rPr>
      </w:pPr>
      <w:r>
        <w:rPr>
          <w:lang w:val="en-AU"/>
        </w:rPr>
        <w:t>One email per user</w:t>
      </w:r>
    </w:p>
    <w:p w:rsidR="003C57B1" w:rsidRDefault="003C57B1" w:rsidP="003C57B1">
      <w:pPr>
        <w:pStyle w:val="ListParagraph"/>
        <w:numPr>
          <w:ilvl w:val="0"/>
          <w:numId w:val="30"/>
        </w:numPr>
        <w:rPr>
          <w:lang w:val="en-AU"/>
        </w:rPr>
      </w:pPr>
      <w:r>
        <w:rPr>
          <w:lang w:val="en-AU"/>
        </w:rPr>
        <w:lastRenderedPageBreak/>
        <w:t>A summary every N days</w:t>
      </w:r>
    </w:p>
    <w:p w:rsidR="003C57B1" w:rsidRDefault="003C57B1" w:rsidP="003C57B1">
      <w:pPr>
        <w:pStyle w:val="Heading2"/>
        <w:rPr>
          <w:lang w:val="en-AU"/>
        </w:rPr>
      </w:pPr>
      <w:bookmarkStart w:id="34" w:name="_Toc301506462"/>
      <w:bookmarkStart w:id="35" w:name="_Toc301864697"/>
      <w:bookmarkStart w:id="36" w:name="_Toc301866563"/>
      <w:r>
        <w:rPr>
          <w:lang w:val="en-AU"/>
        </w:rPr>
        <w:t>8.1 Ability to disable manager notifications</w:t>
      </w:r>
      <w:bookmarkEnd w:id="34"/>
      <w:bookmarkEnd w:id="35"/>
      <w:bookmarkEnd w:id="36"/>
      <w:r>
        <w:rPr>
          <w:lang w:val="en-AU"/>
        </w:rPr>
        <w:t xml:space="preserve"> </w:t>
      </w:r>
    </w:p>
    <w:p w:rsidR="003C57B1" w:rsidRPr="00DE6B15" w:rsidRDefault="003C57B1" w:rsidP="003C57B1">
      <w:pPr>
        <w:rPr>
          <w:lang w:val="en-AU"/>
        </w:rPr>
      </w:pPr>
      <w:r w:rsidRPr="00DE6B15">
        <w:rPr>
          <w:lang w:val="en-AU"/>
        </w:rPr>
        <w:t xml:space="preserve">The Mail </w:t>
      </w:r>
      <w:proofErr w:type="spellStart"/>
      <w:r w:rsidRPr="00DE6B15">
        <w:rPr>
          <w:lang w:val="en-AU"/>
        </w:rPr>
        <w:t>Queueing</w:t>
      </w:r>
      <w:proofErr w:type="spellEnd"/>
      <w:r w:rsidRPr="00DE6B15">
        <w:rPr>
          <w:lang w:val="en-AU"/>
        </w:rPr>
        <w:t xml:space="preserve"> service will not create </w:t>
      </w:r>
      <w:r w:rsidR="0049422B">
        <w:rPr>
          <w:lang w:val="en-AU"/>
        </w:rPr>
        <w:t>Overdue</w:t>
      </w:r>
      <w:r w:rsidRPr="00DE6B15">
        <w:rPr>
          <w:lang w:val="en-AU"/>
        </w:rPr>
        <w:t xml:space="preserve"> summaries for courses in the Organisation flagged as “no </w:t>
      </w:r>
      <w:r w:rsidR="0049422B">
        <w:rPr>
          <w:lang w:val="en-AU"/>
        </w:rPr>
        <w:t>Overdue</w:t>
      </w:r>
      <w:r w:rsidRPr="00DE6B15">
        <w:rPr>
          <w:lang w:val="en-AU"/>
        </w:rPr>
        <w:t xml:space="preserve"> emails sent</w:t>
      </w:r>
      <w:r>
        <w:rPr>
          <w:lang w:val="en-AU"/>
        </w:rPr>
        <w:t xml:space="preserve">” however the service will set flags such that if the </w:t>
      </w:r>
      <w:r w:rsidRPr="00DE6B15">
        <w:rPr>
          <w:lang w:val="en-AU"/>
        </w:rPr>
        <w:t xml:space="preserve">“no </w:t>
      </w:r>
      <w:r w:rsidR="0049422B">
        <w:rPr>
          <w:lang w:val="en-AU"/>
        </w:rPr>
        <w:t>Overdue</w:t>
      </w:r>
      <w:r w:rsidRPr="00DE6B15">
        <w:rPr>
          <w:lang w:val="en-AU"/>
        </w:rPr>
        <w:t xml:space="preserve"> emails sent</w:t>
      </w:r>
      <w:r>
        <w:rPr>
          <w:lang w:val="en-AU"/>
        </w:rPr>
        <w:t xml:space="preserve">” is unset in the future the manager will not receive emails for the period when </w:t>
      </w:r>
      <w:r w:rsidRPr="00DE6B15">
        <w:rPr>
          <w:lang w:val="en-AU"/>
        </w:rPr>
        <w:t xml:space="preserve">“no </w:t>
      </w:r>
      <w:r w:rsidR="0049422B">
        <w:rPr>
          <w:lang w:val="en-AU"/>
        </w:rPr>
        <w:t>Overdue</w:t>
      </w:r>
      <w:r w:rsidRPr="00DE6B15">
        <w:rPr>
          <w:lang w:val="en-AU"/>
        </w:rPr>
        <w:t xml:space="preserve"> emails sent</w:t>
      </w:r>
      <w:r>
        <w:rPr>
          <w:lang w:val="en-AU"/>
        </w:rPr>
        <w:t>” was set.</w:t>
      </w:r>
    </w:p>
    <w:p w:rsidR="003C57B1" w:rsidRDefault="003C57B1" w:rsidP="003C57B1">
      <w:pPr>
        <w:rPr>
          <w:lang w:val="en-AU"/>
        </w:rPr>
      </w:pPr>
    </w:p>
    <w:p w:rsidR="003C57B1" w:rsidRDefault="003C57B1" w:rsidP="003C57B1">
      <w:pPr>
        <w:pStyle w:val="Heading2"/>
        <w:rPr>
          <w:lang w:val="en-AU"/>
        </w:rPr>
      </w:pPr>
      <w:bookmarkStart w:id="37" w:name="_Toc301506463"/>
      <w:bookmarkStart w:id="38" w:name="_Toc301864698"/>
      <w:bookmarkStart w:id="39" w:name="_Toc301866564"/>
      <w:r>
        <w:rPr>
          <w:lang w:val="en-AU"/>
        </w:rPr>
        <w:t>8.2 Ability to modify notification options for each course</w:t>
      </w:r>
      <w:bookmarkEnd w:id="37"/>
      <w:bookmarkEnd w:id="38"/>
      <w:bookmarkEnd w:id="39"/>
    </w:p>
    <w:p w:rsidR="001E0EBB" w:rsidRDefault="00335FA5" w:rsidP="001E0EBB">
      <w:pPr>
        <w:rPr>
          <w:lang w:val="en-AU"/>
        </w:rPr>
      </w:pPr>
      <w:r>
        <w:rPr>
          <w:lang w:val="en-AU"/>
        </w:rPr>
        <w:t>The default options will be for no notification for a course so the user must modify the “Course Expiry” Mail options for a course before managers will receive notifications for that course.</w:t>
      </w:r>
    </w:p>
    <w:p w:rsidR="00335FA5" w:rsidRPr="001E0EBB" w:rsidRDefault="00335FA5" w:rsidP="001E0EBB">
      <w:pPr>
        <w:rPr>
          <w:lang w:val="en-AU"/>
        </w:rPr>
      </w:pPr>
      <w:r>
        <w:rPr>
          <w:lang w:val="en-AU"/>
        </w:rPr>
        <w:t>A separate email will always be sent for every course.</w:t>
      </w:r>
    </w:p>
    <w:p w:rsidR="003C57B1" w:rsidRDefault="003C57B1" w:rsidP="003C57B1">
      <w:pPr>
        <w:pStyle w:val="Heading2"/>
        <w:rPr>
          <w:lang w:val="en-AU"/>
        </w:rPr>
      </w:pPr>
      <w:bookmarkStart w:id="40" w:name="_Toc301506464"/>
      <w:bookmarkStart w:id="41" w:name="_Toc301864699"/>
      <w:bookmarkStart w:id="42" w:name="_Toc301866565"/>
      <w:r>
        <w:rPr>
          <w:lang w:val="en-AU"/>
        </w:rPr>
        <w:t>8.3 Ability to produce summaries or individual notifications.</w:t>
      </w:r>
      <w:bookmarkEnd w:id="40"/>
      <w:bookmarkEnd w:id="41"/>
      <w:bookmarkEnd w:id="42"/>
    </w:p>
    <w:p w:rsidR="003C57B1" w:rsidRDefault="003C57B1" w:rsidP="003C57B1">
      <w:pPr>
        <w:pStyle w:val="ListParagraph"/>
        <w:rPr>
          <w:lang w:val="en-AU"/>
        </w:rPr>
      </w:pPr>
      <w:r>
        <w:rPr>
          <w:lang w:val="en-AU"/>
        </w:rPr>
        <w:t>The services will be modified to allow individual emails to be sent.</w:t>
      </w:r>
    </w:p>
    <w:p w:rsidR="003C57B1" w:rsidRDefault="009D7E3E" w:rsidP="003C57B1">
      <w:pPr>
        <w:pStyle w:val="Heading2"/>
        <w:numPr>
          <w:ilvl w:val="1"/>
          <w:numId w:val="17"/>
        </w:numPr>
        <w:rPr>
          <w:lang w:val="en-AU"/>
        </w:rPr>
      </w:pPr>
      <w:bookmarkStart w:id="43" w:name="_Toc301506465"/>
      <w:bookmarkStart w:id="44" w:name="_Toc301864700"/>
      <w:bookmarkStart w:id="45" w:name="_Toc301866566"/>
      <w:ins w:id="46" w:author="John Hedlefs" w:date="2011-08-24T09:32:00Z">
        <w:r>
          <w:rPr>
            <w:lang w:val="en-AU"/>
          </w:rPr>
          <w:t xml:space="preserve"> </w:t>
        </w:r>
      </w:ins>
      <w:proofErr w:type="gramStart"/>
      <w:r w:rsidR="003C57B1">
        <w:rPr>
          <w:lang w:val="en-AU"/>
        </w:rPr>
        <w:t>Ability to produce summaries at frequencies other than one day.</w:t>
      </w:r>
      <w:bookmarkEnd w:id="43"/>
      <w:bookmarkEnd w:id="44"/>
      <w:bookmarkEnd w:id="45"/>
      <w:proofErr w:type="gramEnd"/>
    </w:p>
    <w:p w:rsidR="00FE0CED" w:rsidRDefault="00FE0CED" w:rsidP="00FE0CED">
      <w:pPr>
        <w:pStyle w:val="ListParagraph"/>
        <w:rPr>
          <w:lang w:val="en-AU"/>
        </w:rPr>
      </w:pPr>
    </w:p>
    <w:p w:rsidR="00D06EA5" w:rsidRDefault="00D06EA5">
      <w:pPr>
        <w:spacing w:after="200" w:line="276" w:lineRule="auto"/>
        <w:rPr>
          <w:rFonts w:asciiTheme="majorHAnsi" w:eastAsiaTheme="majorEastAsia" w:hAnsiTheme="majorHAnsi" w:cstheme="majorBidi"/>
          <w:b/>
          <w:bCs/>
          <w:color w:val="365F91" w:themeColor="accent1" w:themeShade="BF"/>
          <w:sz w:val="28"/>
          <w:szCs w:val="28"/>
          <w:lang w:val="en-AU"/>
        </w:rPr>
      </w:pPr>
      <w:bookmarkStart w:id="47" w:name="_Toc301506466"/>
      <w:bookmarkStart w:id="48" w:name="_Toc301866567"/>
      <w:r>
        <w:rPr>
          <w:lang w:val="en-AU"/>
        </w:rPr>
        <w:br w:type="page"/>
      </w:r>
    </w:p>
    <w:p w:rsidR="001E0EBB" w:rsidRDefault="001E0EBB" w:rsidP="001E0EBB">
      <w:pPr>
        <w:pStyle w:val="Heading1"/>
        <w:rPr>
          <w:lang w:val="en-AU"/>
        </w:rPr>
      </w:pPr>
      <w:bookmarkStart w:id="49" w:name="_Toc301855725"/>
      <w:r>
        <w:rPr>
          <w:lang w:val="en-AU"/>
        </w:rPr>
        <w:lastRenderedPageBreak/>
        <w:t xml:space="preserve">9. </w:t>
      </w:r>
      <w:r w:rsidRPr="000C7258">
        <w:rPr>
          <w:lang w:val="en-AU"/>
        </w:rPr>
        <w:t>Provide a feature that allows admins to temporarily stop emails.</w:t>
      </w:r>
      <w:bookmarkEnd w:id="49"/>
      <w:r w:rsidRPr="000C7258">
        <w:rPr>
          <w:lang w:val="en-AU"/>
        </w:rPr>
        <w:t xml:space="preserve">  </w:t>
      </w:r>
    </w:p>
    <w:p w:rsidR="001E0EBB" w:rsidRDefault="001E0EBB" w:rsidP="001E0EBB">
      <w:pPr>
        <w:ind w:left="360"/>
        <w:rPr>
          <w:lang w:val="en-AU"/>
        </w:rPr>
      </w:pPr>
    </w:p>
    <w:p w:rsidR="001E0EBB" w:rsidRDefault="001E0EBB" w:rsidP="001E0EBB">
      <w:pPr>
        <w:ind w:left="360"/>
        <w:jc w:val="both"/>
        <w:rPr>
          <w:lang w:val="en-AU"/>
        </w:rPr>
      </w:pPr>
      <w:r>
        <w:rPr>
          <w:lang w:val="en-AU"/>
        </w:rPr>
        <w:t>Sometimes the number of emails being sent may be too much for the system to handle. In such scenario, the organisation admins and the SALT admin</w:t>
      </w:r>
      <w:r w:rsidRPr="000C7258">
        <w:rPr>
          <w:lang w:val="en-AU"/>
        </w:rPr>
        <w:t xml:space="preserve"> should be able to temporarily disable all emails</w:t>
      </w:r>
      <w:r>
        <w:rPr>
          <w:lang w:val="en-AU"/>
        </w:rPr>
        <w:t xml:space="preserve"> either for the organisation or</w:t>
      </w:r>
      <w:r w:rsidRPr="000C7258">
        <w:rPr>
          <w:lang w:val="en-AU"/>
        </w:rPr>
        <w:t xml:space="preserve"> for the </w:t>
      </w:r>
      <w:r w:rsidRPr="000C7258">
        <w:rPr>
          <w:b/>
          <w:bCs/>
          <w:u w:val="single"/>
          <w:lang w:val="en-AU"/>
        </w:rPr>
        <w:t>entire</w:t>
      </w:r>
      <w:r w:rsidRPr="000C7258">
        <w:rPr>
          <w:lang w:val="en-AU"/>
        </w:rPr>
        <w:t xml:space="preserve"> site.  This should not just stop the mail sending service, thereby allowing emails to queue up whilst it’s disabled, which may result in a mail storm when the sending service is re-enabled – it should delete all existing emails that are currently queued </w:t>
      </w:r>
      <w:r>
        <w:rPr>
          <w:lang w:val="en-AU"/>
        </w:rPr>
        <w:t>. This will apply not only for the emails send via “Mail sending service”, but also to the ad hoc emails sent by the application.</w:t>
      </w:r>
    </w:p>
    <w:p w:rsidR="001E0EBB" w:rsidRDefault="001E0EBB" w:rsidP="001E0EBB">
      <w:pPr>
        <w:ind w:left="360"/>
        <w:jc w:val="both"/>
        <w:rPr>
          <w:lang w:val="en-AU"/>
        </w:rPr>
      </w:pPr>
    </w:p>
    <w:p w:rsidR="001E0EBB" w:rsidRDefault="001E0EBB" w:rsidP="001E0EBB">
      <w:pPr>
        <w:ind w:left="360"/>
        <w:jc w:val="both"/>
        <w:rPr>
          <w:lang w:val="en-AU"/>
        </w:rPr>
      </w:pPr>
      <w:r>
        <w:rPr>
          <w:lang w:val="en-AU"/>
        </w:rPr>
        <w:t xml:space="preserve"> To enable this functionality, there will be a button on the “Organisation Mail Setup” screen for the Organisation admin to stop emails for their organisation. The screenshot for this is shown below:</w:t>
      </w:r>
    </w:p>
    <w:p w:rsidR="001E0EBB" w:rsidRDefault="001E0EBB" w:rsidP="001E0EBB">
      <w:pPr>
        <w:ind w:left="360"/>
        <w:jc w:val="both"/>
        <w:rPr>
          <w:lang w:val="en-AU"/>
        </w:rPr>
      </w:pPr>
    </w:p>
    <w:p w:rsidR="001E0EBB" w:rsidRDefault="001E0EBB" w:rsidP="001E0EBB">
      <w:pPr>
        <w:ind w:left="360"/>
        <w:jc w:val="both"/>
        <w:rPr>
          <w:lang w:val="en-AU"/>
        </w:rPr>
      </w:pPr>
      <w:r>
        <w:rPr>
          <w:noProof/>
        </w:rPr>
        <w:drawing>
          <wp:inline distT="0" distB="0" distL="0" distR="0">
            <wp:extent cx="5934075" cy="4953000"/>
            <wp:effectExtent l="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4953000"/>
                    </a:xfrm>
                    <a:prstGeom prst="rect">
                      <a:avLst/>
                    </a:prstGeom>
                    <a:noFill/>
                    <a:ln>
                      <a:noFill/>
                    </a:ln>
                  </pic:spPr>
                </pic:pic>
              </a:graphicData>
            </a:graphic>
          </wp:inline>
        </w:drawing>
      </w:r>
    </w:p>
    <w:p w:rsidR="001E0EBB" w:rsidRDefault="001E0EBB" w:rsidP="001E0EBB">
      <w:pPr>
        <w:ind w:left="360"/>
        <w:jc w:val="both"/>
        <w:rPr>
          <w:lang w:val="en-AU"/>
        </w:rPr>
      </w:pPr>
    </w:p>
    <w:p w:rsidR="001E0EBB" w:rsidRDefault="001E0EBB" w:rsidP="001E0EBB">
      <w:pPr>
        <w:ind w:left="360"/>
        <w:jc w:val="both"/>
        <w:rPr>
          <w:lang w:val="en-AU"/>
        </w:rPr>
      </w:pPr>
      <w:r>
        <w:rPr>
          <w:lang w:val="en-AU"/>
        </w:rPr>
        <w:t>Along with this, the SALT admin will have an additional button on the “Mail Throughput” screen. This will stop all emails sent by the entire site (see the screenshot below).</w:t>
      </w:r>
    </w:p>
    <w:p w:rsidR="001E0EBB" w:rsidRDefault="001E0EBB" w:rsidP="001E0EBB">
      <w:pPr>
        <w:ind w:left="360"/>
        <w:jc w:val="both"/>
        <w:rPr>
          <w:lang w:val="en-AU"/>
        </w:rPr>
      </w:pPr>
    </w:p>
    <w:p w:rsidR="001E0EBB" w:rsidRDefault="001E0EBB" w:rsidP="001E0EBB">
      <w:pPr>
        <w:ind w:left="360"/>
        <w:jc w:val="both"/>
        <w:rPr>
          <w:lang w:val="en-AU"/>
        </w:rPr>
      </w:pPr>
      <w:r>
        <w:rPr>
          <w:noProof/>
        </w:rPr>
        <w:lastRenderedPageBreak/>
        <w:drawing>
          <wp:inline distT="0" distB="0" distL="0" distR="0">
            <wp:extent cx="5934075" cy="37623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762375"/>
                    </a:xfrm>
                    <a:prstGeom prst="rect">
                      <a:avLst/>
                    </a:prstGeom>
                    <a:noFill/>
                    <a:ln>
                      <a:noFill/>
                    </a:ln>
                  </pic:spPr>
                </pic:pic>
              </a:graphicData>
            </a:graphic>
          </wp:inline>
        </w:drawing>
      </w:r>
    </w:p>
    <w:p w:rsidR="001E0EBB" w:rsidRDefault="001E0EBB" w:rsidP="001E0EBB">
      <w:pPr>
        <w:ind w:left="360"/>
        <w:jc w:val="both"/>
        <w:rPr>
          <w:lang w:val="en-AU"/>
        </w:rPr>
      </w:pPr>
    </w:p>
    <w:p w:rsidR="001E0EBB" w:rsidRDefault="001E0EBB" w:rsidP="001E0EBB">
      <w:pPr>
        <w:ind w:left="360"/>
        <w:jc w:val="both"/>
        <w:rPr>
          <w:lang w:val="en-AU"/>
        </w:rPr>
      </w:pPr>
      <w:r>
        <w:rPr>
          <w:lang w:val="en-AU"/>
        </w:rPr>
        <w:t>These buttons can be toggled, meaning once pressed they would provide option to enable sending the emails again.</w:t>
      </w:r>
    </w:p>
    <w:p w:rsidR="001E0EBB" w:rsidRDefault="001E0EBB" w:rsidP="001E0EBB">
      <w:pPr>
        <w:ind w:left="360"/>
        <w:jc w:val="both"/>
        <w:rPr>
          <w:lang w:val="en-AU"/>
        </w:rPr>
      </w:pPr>
      <w:r>
        <w:rPr>
          <w:noProof/>
        </w:rPr>
        <w:lastRenderedPageBreak/>
        <w:drawing>
          <wp:inline distT="0" distB="0" distL="0" distR="0">
            <wp:extent cx="5934075" cy="4953000"/>
            <wp:effectExtent l="0" t="0" r="0" b="0"/>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4953000"/>
                    </a:xfrm>
                    <a:prstGeom prst="rect">
                      <a:avLst/>
                    </a:prstGeom>
                    <a:noFill/>
                    <a:ln>
                      <a:noFill/>
                    </a:ln>
                  </pic:spPr>
                </pic:pic>
              </a:graphicData>
            </a:graphic>
          </wp:inline>
        </w:drawing>
      </w:r>
    </w:p>
    <w:p w:rsidR="001E0EBB" w:rsidRDefault="001E0EBB" w:rsidP="001E0EBB">
      <w:pPr>
        <w:ind w:left="360"/>
        <w:rPr>
          <w:lang w:val="en-AU"/>
        </w:rPr>
      </w:pPr>
    </w:p>
    <w:p w:rsidR="001E0EBB" w:rsidRDefault="001E0EBB" w:rsidP="001E0EBB">
      <w:pPr>
        <w:ind w:left="360"/>
        <w:rPr>
          <w:lang w:val="en-AU"/>
        </w:rPr>
      </w:pPr>
      <w:r>
        <w:rPr>
          <w:noProof/>
        </w:rPr>
        <w:lastRenderedPageBreak/>
        <w:drawing>
          <wp:inline distT="0" distB="0" distL="0" distR="0">
            <wp:extent cx="5934075" cy="3762375"/>
            <wp:effectExtent l="0" t="0" r="0" b="0"/>
            <wp:docPr id="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762375"/>
                    </a:xfrm>
                    <a:prstGeom prst="rect">
                      <a:avLst/>
                    </a:prstGeom>
                    <a:noFill/>
                    <a:ln>
                      <a:noFill/>
                    </a:ln>
                  </pic:spPr>
                </pic:pic>
              </a:graphicData>
            </a:graphic>
          </wp:inline>
        </w:drawing>
      </w:r>
    </w:p>
    <w:p w:rsidR="001E0EBB" w:rsidRDefault="001E0EBB" w:rsidP="001E0EBB">
      <w:pPr>
        <w:ind w:left="360"/>
        <w:rPr>
          <w:lang w:val="en-AU"/>
        </w:rPr>
      </w:pPr>
    </w:p>
    <w:p w:rsidR="001E0EBB" w:rsidRDefault="001E0EBB" w:rsidP="001E0EBB">
      <w:pPr>
        <w:ind w:left="360"/>
        <w:rPr>
          <w:lang w:val="en-AU"/>
        </w:rPr>
      </w:pPr>
    </w:p>
    <w:p w:rsidR="001E0EBB" w:rsidRDefault="001E0EBB" w:rsidP="001E0EBB">
      <w:pPr>
        <w:ind w:left="360"/>
        <w:jc w:val="both"/>
        <w:rPr>
          <w:lang w:val="en-AU"/>
        </w:rPr>
      </w:pPr>
    </w:p>
    <w:p w:rsidR="001E0EBB" w:rsidRDefault="001E0EBB" w:rsidP="001E0EBB">
      <w:pPr>
        <w:ind w:left="360"/>
        <w:jc w:val="both"/>
        <w:rPr>
          <w:lang w:val="en-AU"/>
        </w:rPr>
      </w:pPr>
    </w:p>
    <w:p w:rsidR="001E0EBB" w:rsidRDefault="001E0EBB" w:rsidP="001E0EBB">
      <w:pPr>
        <w:ind w:left="360"/>
        <w:jc w:val="both"/>
        <w:rPr>
          <w:lang w:val="en-AU"/>
        </w:rPr>
      </w:pPr>
    </w:p>
    <w:p w:rsidR="001E0EBB" w:rsidRDefault="001E0EBB" w:rsidP="001E0EBB">
      <w:pPr>
        <w:ind w:left="360"/>
        <w:jc w:val="both"/>
        <w:rPr>
          <w:lang w:val="en-AU"/>
        </w:rPr>
      </w:pPr>
      <w:r>
        <w:rPr>
          <w:lang w:val="en-AU"/>
        </w:rPr>
        <w:t>However, the dropped emails will not be re-sent. Even though emails will be created, queued and deleted from the application during this period when the “Stop Emails” button is pressed, they will be maintained in database for audit purpose.</w:t>
      </w:r>
    </w:p>
    <w:p w:rsidR="001E0EBB" w:rsidRPr="000C7258" w:rsidRDefault="001E0EBB" w:rsidP="001E0EBB">
      <w:pPr>
        <w:ind w:left="360"/>
        <w:jc w:val="both"/>
        <w:rPr>
          <w:lang w:val="en-AU"/>
        </w:rPr>
      </w:pPr>
    </w:p>
    <w:p w:rsidR="00D06EA5" w:rsidRDefault="00D06EA5">
      <w:pPr>
        <w:spacing w:after="200" w:line="276" w:lineRule="auto"/>
        <w:rPr>
          <w:rFonts w:asciiTheme="majorHAnsi" w:eastAsiaTheme="majorEastAsia" w:hAnsiTheme="majorHAnsi" w:cstheme="majorBidi"/>
          <w:b/>
          <w:bCs/>
          <w:color w:val="365F91" w:themeColor="accent1" w:themeShade="BF"/>
          <w:sz w:val="28"/>
          <w:szCs w:val="28"/>
          <w:lang w:val="en-AU"/>
        </w:rPr>
      </w:pPr>
      <w:bookmarkStart w:id="50" w:name="_Toc301506467"/>
      <w:bookmarkStart w:id="51" w:name="_Toc301866568"/>
      <w:bookmarkEnd w:id="47"/>
      <w:bookmarkEnd w:id="48"/>
      <w:r>
        <w:rPr>
          <w:lang w:val="en-AU"/>
        </w:rPr>
        <w:br w:type="page"/>
      </w:r>
    </w:p>
    <w:p w:rsidR="00FE0CED" w:rsidRPr="000C7258" w:rsidRDefault="00FE0CED" w:rsidP="00FE0CED">
      <w:pPr>
        <w:pStyle w:val="Heading1"/>
        <w:rPr>
          <w:lang w:val="en-AU"/>
        </w:rPr>
      </w:pPr>
      <w:r>
        <w:rPr>
          <w:lang w:val="en-AU"/>
        </w:rPr>
        <w:lastRenderedPageBreak/>
        <w:t>10</w:t>
      </w:r>
      <w:proofErr w:type="gramStart"/>
      <w:r>
        <w:rPr>
          <w:lang w:val="en-AU"/>
        </w:rPr>
        <w:t>.  Replace</w:t>
      </w:r>
      <w:proofErr w:type="gramEnd"/>
      <w:r>
        <w:rPr>
          <w:lang w:val="en-AU"/>
        </w:rPr>
        <w:t xml:space="preserve"> the user of the word “Delinquency” or “Delinquent” with </w:t>
      </w:r>
      <w:r w:rsidR="00C41B0F">
        <w:rPr>
          <w:lang w:val="en-AU"/>
        </w:rPr>
        <w:t>”Overdue”</w:t>
      </w:r>
      <w:r>
        <w:rPr>
          <w:lang w:val="en-AU"/>
        </w:rPr>
        <w:t>.</w:t>
      </w:r>
      <w:bookmarkEnd w:id="50"/>
      <w:bookmarkEnd w:id="51"/>
      <w:r>
        <w:rPr>
          <w:lang w:val="en-AU"/>
        </w:rPr>
        <w:t> </w:t>
      </w:r>
    </w:p>
    <w:p w:rsidR="00FE0CED" w:rsidRPr="000C7258" w:rsidRDefault="00FE0CED" w:rsidP="00FE0CED">
      <w:pPr>
        <w:ind w:left="360"/>
        <w:rPr>
          <w:lang w:val="en-AU"/>
        </w:rPr>
      </w:pPr>
      <w:bookmarkStart w:id="52" w:name="_Toc301506468"/>
      <w:bookmarkStart w:id="53" w:name="_Toc301866569"/>
      <w:r w:rsidRPr="000C7258">
        <w:rPr>
          <w:rStyle w:val="Heading2Char"/>
        </w:rPr>
        <w:t>Requirement</w:t>
      </w:r>
      <w:bookmarkEnd w:id="52"/>
      <w:bookmarkEnd w:id="53"/>
      <w:r>
        <w:rPr>
          <w:lang w:val="en-AU"/>
        </w:rPr>
        <w:t xml:space="preserve">: </w:t>
      </w:r>
      <w:r w:rsidRPr="000C7258">
        <w:rPr>
          <w:lang w:val="en-AU"/>
        </w:rPr>
        <w:t xml:space="preserve">Replace the user of the word “Delinquency” or “Delinquent” with </w:t>
      </w:r>
      <w:r w:rsidR="00C41B0F">
        <w:rPr>
          <w:lang w:val="en-AU"/>
        </w:rPr>
        <w:t>Overdue</w:t>
      </w:r>
      <w:r w:rsidRPr="000C7258">
        <w:rPr>
          <w:lang w:val="en-AU"/>
        </w:rPr>
        <w:t xml:space="preserve">.  </w:t>
      </w:r>
    </w:p>
    <w:p w:rsidR="00FE0CED" w:rsidRDefault="00FE0CED" w:rsidP="00FE0CED">
      <w:pPr>
        <w:rPr>
          <w:lang w:val="en-AU"/>
        </w:rPr>
      </w:pPr>
    </w:p>
    <w:p w:rsidR="00FE0CED" w:rsidRDefault="00FE0CED" w:rsidP="00FE0CED">
      <w:pPr>
        <w:rPr>
          <w:lang w:val="en-AU"/>
        </w:rPr>
      </w:pPr>
    </w:p>
    <w:p w:rsidR="00D06EA5" w:rsidRDefault="00D06EA5">
      <w:pPr>
        <w:spacing w:after="200" w:line="276" w:lineRule="auto"/>
        <w:rPr>
          <w:rFonts w:asciiTheme="majorHAnsi" w:eastAsiaTheme="majorEastAsia" w:hAnsiTheme="majorHAnsi" w:cstheme="majorBidi"/>
          <w:b/>
          <w:bCs/>
          <w:color w:val="365F91" w:themeColor="accent1" w:themeShade="BF"/>
          <w:sz w:val="28"/>
          <w:szCs w:val="28"/>
        </w:rPr>
      </w:pPr>
      <w:bookmarkStart w:id="54" w:name="_Toc301506469"/>
      <w:bookmarkStart w:id="55" w:name="_Toc301866570"/>
      <w:r>
        <w:br w:type="page"/>
      </w:r>
    </w:p>
    <w:p w:rsidR="00FE0CED" w:rsidRPr="0084780E" w:rsidRDefault="00FE0CED" w:rsidP="00FE0CED">
      <w:pPr>
        <w:pStyle w:val="Heading1"/>
      </w:pPr>
      <w:r w:rsidRPr="0084780E">
        <w:lastRenderedPageBreak/>
        <w:t xml:space="preserve">11. </w:t>
      </w:r>
      <w:proofErr w:type="gramStart"/>
      <w:r w:rsidRPr="0084780E">
        <w:t>reports</w:t>
      </w:r>
      <w:proofErr w:type="gramEnd"/>
      <w:r w:rsidRPr="0084780E">
        <w:t xml:space="preserve"> are grouped by category</w:t>
      </w:r>
      <w:bookmarkEnd w:id="54"/>
      <w:bookmarkEnd w:id="55"/>
      <w:r w:rsidRPr="0084780E">
        <w:t xml:space="preserve"> </w:t>
      </w:r>
    </w:p>
    <w:p w:rsidR="00FE0CED" w:rsidRDefault="00FE0CED" w:rsidP="00FE0CED">
      <w:pPr>
        <w:pStyle w:val="Heading2"/>
        <w:rPr>
          <w:rFonts w:eastAsia="Times New Roman"/>
        </w:rPr>
      </w:pPr>
      <w:bookmarkStart w:id="56" w:name="_Toc301506470"/>
      <w:bookmarkStart w:id="57" w:name="_Toc301866571"/>
      <w:r>
        <w:rPr>
          <w:rFonts w:eastAsia="Times New Roman"/>
        </w:rPr>
        <w:t>Requirements</w:t>
      </w:r>
      <w:bookmarkEnd w:id="56"/>
      <w:bookmarkEnd w:id="57"/>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r>
        <w:rPr>
          <w:rFonts w:ascii="Arial" w:eastAsia="Times New Roman" w:hAnsi="Arial" w:cs="Arial"/>
          <w:sz w:val="20"/>
          <w:szCs w:val="20"/>
        </w:rPr>
        <w:t>To modify the Salt4.2 Report menu so that reports are grouped by category as per the following table.</w:t>
      </w:r>
    </w:p>
    <w:tbl>
      <w:tblPr>
        <w:tblpPr w:leftFromText="180" w:rightFromText="180" w:vertAnchor="page" w:horzAnchor="margin" w:tblpY="6289"/>
        <w:tblW w:w="6009" w:type="dxa"/>
        <w:tblLook w:val="04A0"/>
      </w:tblPr>
      <w:tblGrid>
        <w:gridCol w:w="1244"/>
        <w:gridCol w:w="4765"/>
      </w:tblGrid>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b/>
                <w:bCs/>
                <w:sz w:val="20"/>
                <w:szCs w:val="20"/>
              </w:rPr>
            </w:pPr>
          </w:p>
        </w:tc>
        <w:tc>
          <w:tcPr>
            <w:tcW w:w="4765" w:type="dxa"/>
            <w:tcBorders>
              <w:top w:val="nil"/>
              <w:left w:val="nil"/>
              <w:bottom w:val="nil"/>
              <w:right w:val="nil"/>
            </w:tcBorders>
            <w:shd w:val="clear" w:color="auto" w:fill="auto"/>
            <w:noWrap/>
            <w:vAlign w:val="bottom"/>
            <w:hideMark/>
          </w:tcPr>
          <w:p w:rsidR="00FE0CED" w:rsidRDefault="00FE0CED" w:rsidP="003D64A0">
            <w:pPr>
              <w:rPr>
                <w:rFonts w:ascii="Arial" w:eastAsia="Times New Roman" w:hAnsi="Arial" w:cs="Arial"/>
                <w:sz w:val="20"/>
                <w:szCs w:val="20"/>
              </w:rPr>
            </w:pPr>
          </w:p>
          <w:p w:rsidR="00FE0CED" w:rsidRDefault="00FE0CED" w:rsidP="003D64A0">
            <w:pPr>
              <w:rPr>
                <w:rFonts w:ascii="Arial" w:eastAsia="Times New Roman" w:hAnsi="Arial" w:cs="Arial"/>
                <w:sz w:val="20"/>
                <w:szCs w:val="20"/>
              </w:rPr>
            </w:pPr>
          </w:p>
          <w:p w:rsidR="00FE0CED" w:rsidRPr="00C441A7" w:rsidRDefault="00FE0CED" w:rsidP="003D64A0">
            <w:pPr>
              <w:rPr>
                <w:rFonts w:ascii="Arial" w:eastAsia="Times New Roman" w:hAnsi="Arial" w:cs="Arial"/>
                <w:sz w:val="20"/>
                <w:szCs w:val="20"/>
              </w:rPr>
            </w:pP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3D64A0">
            <w:pPr>
              <w:ind w:right="-5439"/>
              <w:rPr>
                <w:rFonts w:ascii="Arial" w:eastAsia="Times New Roman" w:hAnsi="Arial" w:cs="Arial"/>
                <w:sz w:val="20"/>
                <w:szCs w:val="20"/>
              </w:rPr>
            </w:pPr>
          </w:p>
        </w:tc>
        <w:tc>
          <w:tcPr>
            <w:tcW w:w="4765"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20"/>
                <w:szCs w:val="20"/>
              </w:rPr>
            </w:pPr>
            <w:r w:rsidRPr="00C441A7">
              <w:rPr>
                <w:rFonts w:ascii="Arial" w:eastAsia="Times New Roman" w:hAnsi="Arial" w:cs="Arial"/>
                <w:sz w:val="20"/>
                <w:szCs w:val="20"/>
              </w:rPr>
              <w:t xml:space="preserve"> </w:t>
            </w:r>
          </w:p>
        </w:tc>
      </w:tr>
      <w:tr w:rsidR="00FE0CED" w:rsidRPr="00C441A7" w:rsidTr="003D64A0">
        <w:trPr>
          <w:cantSplit/>
        </w:trPr>
        <w:tc>
          <w:tcPr>
            <w:tcW w:w="6009" w:type="dxa"/>
            <w:gridSpan w:val="2"/>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b/>
                <w:bCs/>
                <w:sz w:val="18"/>
                <w:szCs w:val="18"/>
              </w:rPr>
            </w:pPr>
            <w:r w:rsidRPr="00C441A7">
              <w:rPr>
                <w:rFonts w:ascii="Arial" w:eastAsia="Times New Roman" w:hAnsi="Arial" w:cs="Arial"/>
                <w:b/>
                <w:bCs/>
                <w:sz w:val="18"/>
                <w:szCs w:val="18"/>
              </w:rPr>
              <w:t>User Activity Reports</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b/>
                <w:bCs/>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r w:rsidRPr="00C441A7">
              <w:rPr>
                <w:rFonts w:ascii="Arial" w:eastAsia="Times New Roman" w:hAnsi="Arial" w:cs="Arial"/>
                <w:sz w:val="18"/>
                <w:szCs w:val="18"/>
              </w:rPr>
              <w:t xml:space="preserve">Current Admin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r w:rsidRPr="00C441A7">
              <w:rPr>
                <w:rFonts w:ascii="Arial" w:eastAsia="Times New Roman" w:hAnsi="Arial" w:cs="Arial"/>
                <w:sz w:val="18"/>
                <w:szCs w:val="18"/>
              </w:rPr>
              <w:t xml:space="preserve">Course Status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r w:rsidRPr="00C441A7">
              <w:rPr>
                <w:rFonts w:ascii="Arial" w:eastAsia="Times New Roman" w:hAnsi="Arial" w:cs="Arial"/>
                <w:sz w:val="18"/>
                <w:szCs w:val="18"/>
              </w:rPr>
              <w:t xml:space="preserve">Completed Users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r w:rsidRPr="00C441A7">
              <w:rPr>
                <w:rFonts w:ascii="Arial" w:eastAsia="Times New Roman" w:hAnsi="Arial" w:cs="Arial"/>
                <w:sz w:val="18"/>
                <w:szCs w:val="18"/>
              </w:rPr>
              <w:t xml:space="preserve">At Risk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r w:rsidRPr="00C441A7">
              <w:rPr>
                <w:rFonts w:ascii="Arial" w:eastAsia="Times New Roman" w:hAnsi="Arial" w:cs="Arial"/>
                <w:sz w:val="18"/>
                <w:szCs w:val="18"/>
              </w:rPr>
              <w:t xml:space="preserve">Warning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r w:rsidRPr="00C441A7">
              <w:rPr>
                <w:rFonts w:ascii="Arial" w:eastAsia="Times New Roman" w:hAnsi="Arial" w:cs="Arial"/>
                <w:sz w:val="18"/>
                <w:szCs w:val="18"/>
              </w:rPr>
              <w:t xml:space="preserve">Progress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r w:rsidRPr="00C441A7">
              <w:rPr>
                <w:rFonts w:ascii="Arial" w:eastAsia="Times New Roman" w:hAnsi="Arial" w:cs="Arial"/>
                <w:sz w:val="18"/>
                <w:szCs w:val="18"/>
              </w:rPr>
              <w:t xml:space="preserve">Historic Admin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p>
        </w:tc>
      </w:tr>
      <w:tr w:rsidR="00FE0CED" w:rsidRPr="00C441A7" w:rsidTr="003D64A0">
        <w:trPr>
          <w:cantSplit/>
        </w:trPr>
        <w:tc>
          <w:tcPr>
            <w:tcW w:w="6009" w:type="dxa"/>
            <w:gridSpan w:val="2"/>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b/>
                <w:bCs/>
                <w:sz w:val="18"/>
                <w:szCs w:val="18"/>
              </w:rPr>
            </w:pPr>
            <w:r w:rsidRPr="00C441A7">
              <w:rPr>
                <w:rFonts w:ascii="Arial" w:eastAsia="Times New Roman" w:hAnsi="Arial" w:cs="Arial"/>
                <w:b/>
                <w:bCs/>
                <w:sz w:val="18"/>
                <w:szCs w:val="18"/>
              </w:rPr>
              <w:t>Organisation Reports</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r w:rsidRPr="00C441A7">
              <w:rPr>
                <w:rFonts w:ascii="Arial" w:eastAsia="Times New Roman" w:hAnsi="Arial" w:cs="Arial"/>
                <w:sz w:val="18"/>
                <w:szCs w:val="18"/>
              </w:rPr>
              <w:t xml:space="preserve">Summary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r w:rsidRPr="00C441A7">
              <w:rPr>
                <w:rFonts w:ascii="Arial" w:eastAsia="Times New Roman" w:hAnsi="Arial" w:cs="Arial"/>
                <w:sz w:val="18"/>
                <w:szCs w:val="18"/>
              </w:rPr>
              <w:t xml:space="preserve">Trend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p>
        </w:tc>
      </w:tr>
      <w:tr w:rsidR="00FE0CED" w:rsidRPr="00C441A7" w:rsidTr="003D64A0">
        <w:trPr>
          <w:cantSplit/>
        </w:trPr>
        <w:tc>
          <w:tcPr>
            <w:tcW w:w="6009" w:type="dxa"/>
            <w:gridSpan w:val="2"/>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b/>
                <w:bCs/>
                <w:sz w:val="18"/>
                <w:szCs w:val="18"/>
              </w:rPr>
            </w:pPr>
            <w:r w:rsidRPr="00C441A7">
              <w:rPr>
                <w:rFonts w:ascii="Arial" w:eastAsia="Times New Roman" w:hAnsi="Arial" w:cs="Arial"/>
                <w:b/>
                <w:bCs/>
                <w:sz w:val="18"/>
                <w:szCs w:val="18"/>
              </w:rPr>
              <w:t>Email Reports</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r w:rsidRPr="00C441A7">
              <w:rPr>
                <w:rFonts w:ascii="Arial" w:eastAsia="Times New Roman" w:hAnsi="Arial" w:cs="Arial"/>
                <w:sz w:val="18"/>
                <w:szCs w:val="18"/>
              </w:rPr>
              <w:t xml:space="preserve">Email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r w:rsidRPr="00C441A7">
              <w:rPr>
                <w:rFonts w:ascii="Arial" w:eastAsia="Times New Roman" w:hAnsi="Arial" w:cs="Arial"/>
                <w:sz w:val="18"/>
                <w:szCs w:val="18"/>
              </w:rPr>
              <w:t xml:space="preserve">CPD Email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r w:rsidRPr="00C441A7">
              <w:rPr>
                <w:rFonts w:ascii="Arial" w:eastAsia="Times New Roman" w:hAnsi="Arial" w:cs="Arial"/>
                <w:sz w:val="18"/>
                <w:szCs w:val="18"/>
              </w:rPr>
              <w:t xml:space="preserve">Policy Email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r w:rsidRPr="00C441A7">
              <w:rPr>
                <w:rFonts w:ascii="Arial" w:eastAsia="Times New Roman" w:hAnsi="Arial" w:cs="Arial"/>
                <w:sz w:val="18"/>
                <w:szCs w:val="18"/>
              </w:rPr>
              <w:t xml:space="preserve">Sent Email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p>
        </w:tc>
      </w:tr>
      <w:tr w:rsidR="00FE0CED" w:rsidRPr="00C441A7" w:rsidTr="003D64A0">
        <w:trPr>
          <w:cantSplit/>
        </w:trPr>
        <w:tc>
          <w:tcPr>
            <w:tcW w:w="6009" w:type="dxa"/>
            <w:gridSpan w:val="2"/>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b/>
                <w:bCs/>
                <w:sz w:val="18"/>
                <w:szCs w:val="18"/>
              </w:rPr>
            </w:pPr>
            <w:r w:rsidRPr="00C441A7">
              <w:rPr>
                <w:rFonts w:ascii="Arial" w:eastAsia="Times New Roman" w:hAnsi="Arial" w:cs="Arial"/>
                <w:b/>
                <w:bCs/>
                <w:sz w:val="18"/>
                <w:szCs w:val="18"/>
              </w:rPr>
              <w:t>Administration Reports</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b/>
                <w:bCs/>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r w:rsidRPr="00C441A7">
              <w:rPr>
                <w:rFonts w:ascii="Arial" w:eastAsia="Times New Roman" w:hAnsi="Arial" w:cs="Arial"/>
                <w:sz w:val="18"/>
                <w:szCs w:val="18"/>
              </w:rPr>
              <w:t xml:space="preserve">User Detail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b/>
                <w:bCs/>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r w:rsidRPr="00C441A7">
              <w:rPr>
                <w:rFonts w:ascii="Arial" w:eastAsia="Times New Roman" w:hAnsi="Arial" w:cs="Arial"/>
                <w:sz w:val="18"/>
                <w:szCs w:val="18"/>
              </w:rPr>
              <w:t xml:space="preserve">Active / Inactive Users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b/>
                <w:bCs/>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r w:rsidRPr="00C441A7">
              <w:rPr>
                <w:rFonts w:ascii="Arial" w:eastAsia="Times New Roman" w:hAnsi="Arial" w:cs="Arial"/>
                <w:sz w:val="18"/>
                <w:szCs w:val="18"/>
              </w:rPr>
              <w:t xml:space="preserve">Licensing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r w:rsidRPr="00C441A7">
              <w:rPr>
                <w:rFonts w:ascii="Arial" w:eastAsia="Times New Roman" w:hAnsi="Arial" w:cs="Arial"/>
                <w:sz w:val="18"/>
                <w:szCs w:val="18"/>
              </w:rPr>
              <w:t xml:space="preserve">Unit Pathway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r w:rsidRPr="00C441A7">
              <w:rPr>
                <w:rFonts w:ascii="Arial" w:eastAsia="Times New Roman" w:hAnsi="Arial" w:cs="Arial"/>
                <w:sz w:val="18"/>
                <w:szCs w:val="18"/>
              </w:rPr>
              <w:t xml:space="preserve">Unit Compliance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r w:rsidRPr="00C441A7">
              <w:rPr>
                <w:rFonts w:ascii="Arial" w:eastAsia="Times New Roman" w:hAnsi="Arial" w:cs="Arial"/>
                <w:sz w:val="18"/>
                <w:szCs w:val="18"/>
              </w:rPr>
              <w:t xml:space="preserve">Unit Administrator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p>
        </w:tc>
      </w:tr>
      <w:tr w:rsidR="00FE0CED" w:rsidRPr="00C441A7" w:rsidTr="003D64A0">
        <w:trPr>
          <w:cantSplit/>
        </w:trPr>
        <w:tc>
          <w:tcPr>
            <w:tcW w:w="6009" w:type="dxa"/>
            <w:gridSpan w:val="2"/>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b/>
                <w:bCs/>
                <w:sz w:val="18"/>
                <w:szCs w:val="18"/>
              </w:rPr>
            </w:pPr>
            <w:r w:rsidRPr="00C441A7">
              <w:rPr>
                <w:rFonts w:ascii="Arial" w:eastAsia="Times New Roman" w:hAnsi="Arial" w:cs="Arial"/>
                <w:b/>
                <w:bCs/>
                <w:sz w:val="18"/>
                <w:szCs w:val="18"/>
              </w:rPr>
              <w:t>CPD Reports</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r w:rsidRPr="00C441A7">
              <w:rPr>
                <w:rFonts w:ascii="Arial" w:eastAsia="Times New Roman" w:hAnsi="Arial" w:cs="Arial"/>
                <w:sz w:val="18"/>
                <w:szCs w:val="18"/>
              </w:rPr>
              <w:t xml:space="preserve">CPD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p>
        </w:tc>
      </w:tr>
      <w:tr w:rsidR="00FE0CED" w:rsidRPr="00C441A7" w:rsidTr="003D64A0">
        <w:trPr>
          <w:cantSplit/>
        </w:trPr>
        <w:tc>
          <w:tcPr>
            <w:tcW w:w="6009" w:type="dxa"/>
            <w:gridSpan w:val="2"/>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b/>
                <w:bCs/>
                <w:sz w:val="18"/>
                <w:szCs w:val="18"/>
              </w:rPr>
            </w:pPr>
            <w:r w:rsidRPr="00C441A7">
              <w:rPr>
                <w:rFonts w:ascii="Arial" w:eastAsia="Times New Roman" w:hAnsi="Arial" w:cs="Arial"/>
                <w:b/>
                <w:bCs/>
                <w:sz w:val="18"/>
                <w:szCs w:val="18"/>
              </w:rPr>
              <w:t>Policy Reports</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r w:rsidRPr="00C441A7">
              <w:rPr>
                <w:rFonts w:ascii="Arial" w:eastAsia="Times New Roman" w:hAnsi="Arial" w:cs="Arial"/>
                <w:sz w:val="18"/>
                <w:szCs w:val="18"/>
              </w:rPr>
              <w:t xml:space="preserve">Policy Builder Report </w:t>
            </w:r>
          </w:p>
        </w:tc>
      </w:tr>
      <w:tr w:rsidR="00FE0CED" w:rsidRPr="00C441A7" w:rsidTr="003D64A0">
        <w:trPr>
          <w:cantSplit/>
        </w:trPr>
        <w:tc>
          <w:tcPr>
            <w:tcW w:w="1244" w:type="dxa"/>
            <w:tcBorders>
              <w:top w:val="nil"/>
              <w:left w:val="nil"/>
              <w:bottom w:val="nil"/>
              <w:right w:val="nil"/>
            </w:tcBorders>
            <w:shd w:val="clear" w:color="auto" w:fill="auto"/>
            <w:noWrap/>
            <w:vAlign w:val="bottom"/>
            <w:hideMark/>
          </w:tcPr>
          <w:p w:rsidR="00FE0CED" w:rsidRDefault="00FE0CED" w:rsidP="003D64A0">
            <w:pPr>
              <w:rPr>
                <w:rFonts w:ascii="Arial" w:eastAsia="Times New Roman" w:hAnsi="Arial" w:cs="Arial"/>
                <w:sz w:val="18"/>
                <w:szCs w:val="18"/>
              </w:rPr>
            </w:pPr>
          </w:p>
          <w:p w:rsidR="00FE0CED" w:rsidRDefault="00FE0CED" w:rsidP="003D64A0">
            <w:pPr>
              <w:rPr>
                <w:rFonts w:ascii="Arial" w:eastAsia="Times New Roman" w:hAnsi="Arial" w:cs="Arial"/>
                <w:sz w:val="18"/>
                <w:szCs w:val="18"/>
              </w:rPr>
            </w:pPr>
          </w:p>
          <w:p w:rsidR="00FE0CED" w:rsidRPr="00C441A7" w:rsidRDefault="00FE0CED" w:rsidP="003D64A0">
            <w:pPr>
              <w:rPr>
                <w:rFonts w:ascii="Arial" w:eastAsia="Times New Roman" w:hAnsi="Arial" w:cs="Arial"/>
                <w:sz w:val="18"/>
                <w:szCs w:val="18"/>
              </w:rPr>
            </w:pPr>
          </w:p>
        </w:tc>
        <w:tc>
          <w:tcPr>
            <w:tcW w:w="4765" w:type="dxa"/>
            <w:tcBorders>
              <w:top w:val="nil"/>
              <w:left w:val="nil"/>
              <w:bottom w:val="nil"/>
              <w:right w:val="nil"/>
            </w:tcBorders>
            <w:shd w:val="clear" w:color="auto" w:fill="auto"/>
            <w:noWrap/>
            <w:vAlign w:val="bottom"/>
            <w:hideMark/>
          </w:tcPr>
          <w:p w:rsidR="00FE0CED" w:rsidRPr="00C441A7" w:rsidRDefault="00FE0CED" w:rsidP="003D64A0">
            <w:pPr>
              <w:rPr>
                <w:rFonts w:ascii="Arial" w:eastAsia="Times New Roman" w:hAnsi="Arial" w:cs="Arial"/>
                <w:sz w:val="18"/>
                <w:szCs w:val="18"/>
              </w:rPr>
            </w:pPr>
          </w:p>
        </w:tc>
      </w:tr>
    </w:tbl>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r>
        <w:rPr>
          <w:rFonts w:ascii="Arial" w:eastAsia="Times New Roman" w:hAnsi="Arial" w:cs="Arial"/>
          <w:sz w:val="20"/>
          <w:szCs w:val="20"/>
        </w:rPr>
        <w:t>All category names will be localized (with the English version of the localization supplied)</w:t>
      </w:r>
    </w:p>
    <w:p w:rsidR="00FE0CED" w:rsidRDefault="00FE0CED" w:rsidP="00FE0CED">
      <w:pPr>
        <w:rPr>
          <w:rFonts w:ascii="Arial" w:eastAsia="Times New Roman" w:hAnsi="Arial" w:cs="Arial"/>
          <w:sz w:val="20"/>
          <w:szCs w:val="20"/>
        </w:rPr>
      </w:pPr>
      <w:r>
        <w:rPr>
          <w:rFonts w:ascii="Arial" w:eastAsia="Times New Roman" w:hAnsi="Arial" w:cs="Arial"/>
          <w:sz w:val="20"/>
          <w:szCs w:val="20"/>
        </w:rPr>
        <w:t xml:space="preserve">When an Organisation does not have CPD access </w:t>
      </w:r>
      <w:proofErr w:type="gramStart"/>
      <w:r>
        <w:rPr>
          <w:rFonts w:ascii="Arial" w:eastAsia="Times New Roman" w:hAnsi="Arial" w:cs="Arial"/>
          <w:sz w:val="20"/>
          <w:szCs w:val="20"/>
        </w:rPr>
        <w:t>neither the “</w:t>
      </w:r>
      <w:r w:rsidRPr="00992F7D">
        <w:rPr>
          <w:rFonts w:ascii="Arial" w:eastAsia="Times New Roman" w:hAnsi="Arial" w:cs="Arial"/>
          <w:b/>
          <w:sz w:val="20"/>
          <w:szCs w:val="20"/>
        </w:rPr>
        <w:t>CPD Reports</w:t>
      </w:r>
      <w:r>
        <w:rPr>
          <w:rFonts w:ascii="Arial" w:eastAsia="Times New Roman" w:hAnsi="Arial" w:cs="Arial"/>
          <w:sz w:val="20"/>
          <w:szCs w:val="20"/>
        </w:rPr>
        <w:t>” category or</w:t>
      </w:r>
      <w:proofErr w:type="gramEnd"/>
      <w:r>
        <w:rPr>
          <w:rFonts w:ascii="Arial" w:eastAsia="Times New Roman" w:hAnsi="Arial" w:cs="Arial"/>
          <w:sz w:val="20"/>
          <w:szCs w:val="20"/>
        </w:rPr>
        <w:t xml:space="preserve"> the “CPD Report” link will be visible.</w:t>
      </w:r>
    </w:p>
    <w:p w:rsidR="00FE0CED" w:rsidRDefault="00FE0CED" w:rsidP="00FE0CED">
      <w:pPr>
        <w:rPr>
          <w:rFonts w:ascii="Arial" w:eastAsia="Times New Roman" w:hAnsi="Arial" w:cs="Arial"/>
          <w:sz w:val="20"/>
          <w:szCs w:val="20"/>
        </w:rPr>
      </w:pPr>
      <w:r>
        <w:rPr>
          <w:rFonts w:ascii="Arial" w:eastAsia="Times New Roman" w:hAnsi="Arial" w:cs="Arial"/>
          <w:sz w:val="20"/>
          <w:szCs w:val="20"/>
        </w:rPr>
        <w:t xml:space="preserve">When an Organisation does not have Policy Builder access then </w:t>
      </w:r>
      <w:proofErr w:type="gramStart"/>
      <w:r>
        <w:rPr>
          <w:rFonts w:ascii="Arial" w:eastAsia="Times New Roman" w:hAnsi="Arial" w:cs="Arial"/>
          <w:sz w:val="20"/>
          <w:szCs w:val="20"/>
        </w:rPr>
        <w:t>neither the “</w:t>
      </w:r>
      <w:r w:rsidRPr="00CF39CE">
        <w:rPr>
          <w:rFonts w:ascii="Arial" w:eastAsia="Times New Roman" w:hAnsi="Arial" w:cs="Arial"/>
          <w:b/>
          <w:sz w:val="20"/>
          <w:szCs w:val="20"/>
        </w:rPr>
        <w:t>Policy Reports</w:t>
      </w:r>
      <w:r>
        <w:rPr>
          <w:rFonts w:ascii="Arial" w:eastAsia="Times New Roman" w:hAnsi="Arial" w:cs="Arial"/>
          <w:sz w:val="20"/>
          <w:szCs w:val="20"/>
        </w:rPr>
        <w:t>” category or</w:t>
      </w:r>
      <w:proofErr w:type="gramEnd"/>
      <w:r>
        <w:rPr>
          <w:rFonts w:ascii="Arial" w:eastAsia="Times New Roman" w:hAnsi="Arial" w:cs="Arial"/>
          <w:sz w:val="20"/>
          <w:szCs w:val="20"/>
        </w:rPr>
        <w:t xml:space="preserve"> the “Policy Builder Report” link will be visible.</w:t>
      </w:r>
    </w:p>
    <w:p w:rsidR="00FE0CED" w:rsidRDefault="00FE0CED" w:rsidP="00FE0CED">
      <w:pPr>
        <w:rPr>
          <w:rFonts w:ascii="Arial" w:eastAsia="Times New Roman" w:hAnsi="Arial" w:cs="Arial"/>
          <w:sz w:val="20"/>
          <w:szCs w:val="20"/>
        </w:rPr>
      </w:pPr>
    </w:p>
    <w:p w:rsidR="00FE0CED" w:rsidRDefault="00FE0CED" w:rsidP="00FE0CED">
      <w:pPr>
        <w:rPr>
          <w:rFonts w:ascii="Arial" w:eastAsia="Times New Roman" w:hAnsi="Arial" w:cs="Arial"/>
          <w:sz w:val="20"/>
          <w:szCs w:val="20"/>
        </w:rPr>
      </w:pPr>
    </w:p>
    <w:p w:rsidR="00FE0CED" w:rsidRDefault="00FE0CED" w:rsidP="00FE0CED">
      <w:pPr>
        <w:pStyle w:val="Heading1"/>
        <w:rPr>
          <w:rFonts w:eastAsia="Times New Roman"/>
        </w:rPr>
      </w:pPr>
      <w:bookmarkStart w:id="58" w:name="_Toc301506471"/>
      <w:bookmarkStart w:id="59" w:name="_Toc301866572"/>
      <w:r>
        <w:rPr>
          <w:rFonts w:eastAsia="Times New Roman"/>
        </w:rPr>
        <w:t>Implementation</w:t>
      </w:r>
      <w:bookmarkEnd w:id="58"/>
      <w:bookmarkEnd w:id="59"/>
    </w:p>
    <w:p w:rsidR="00FE0CED" w:rsidRDefault="00FE0CED" w:rsidP="00FE0CED">
      <w:pPr>
        <w:keepNext/>
        <w:keepLines/>
        <w:rPr>
          <w:rFonts w:ascii="Arial" w:eastAsia="Times New Roman" w:hAnsi="Arial" w:cs="Arial"/>
          <w:sz w:val="20"/>
          <w:szCs w:val="20"/>
        </w:rPr>
      </w:pPr>
    </w:p>
    <w:p w:rsidR="00FE0CED" w:rsidRDefault="00FE0CED" w:rsidP="00FE0CED">
      <w:pPr>
        <w:keepNext/>
        <w:keepLines/>
        <w:rPr>
          <w:rFonts w:ascii="Arial" w:eastAsia="Times New Roman" w:hAnsi="Arial" w:cs="Arial"/>
          <w:sz w:val="20"/>
          <w:szCs w:val="20"/>
        </w:rPr>
      </w:pPr>
      <w:r>
        <w:rPr>
          <w:rFonts w:ascii="Arial" w:eastAsia="Times New Roman" w:hAnsi="Arial" w:cs="Arial"/>
          <w:sz w:val="20"/>
          <w:szCs w:val="20"/>
        </w:rPr>
        <w:t xml:space="preserve">The 6 category names must be created in the localization tables for the </w:t>
      </w:r>
      <w:r w:rsidRPr="00320B92">
        <w:rPr>
          <w:rFonts w:ascii="Arial" w:eastAsia="Times New Roman" w:hAnsi="Arial" w:cs="Arial"/>
          <w:sz w:val="20"/>
          <w:szCs w:val="20"/>
        </w:rPr>
        <w:t>GLOBAL.UserControls.ReportsMenu.ascx</w:t>
      </w:r>
      <w:r>
        <w:rPr>
          <w:rFonts w:ascii="Arial" w:eastAsia="Times New Roman" w:hAnsi="Arial" w:cs="Arial"/>
          <w:sz w:val="20"/>
          <w:szCs w:val="20"/>
        </w:rPr>
        <w:t xml:space="preserve"> interface.</w:t>
      </w:r>
    </w:p>
    <w:p w:rsidR="00FE0CED" w:rsidRDefault="00FE0CED" w:rsidP="00FE0CED">
      <w:pPr>
        <w:keepNext/>
        <w:keepLines/>
        <w:rPr>
          <w:rFonts w:ascii="Arial" w:eastAsia="Times New Roman" w:hAnsi="Arial" w:cs="Arial"/>
          <w:sz w:val="20"/>
          <w:szCs w:val="20"/>
        </w:rPr>
      </w:pPr>
      <w:r>
        <w:rPr>
          <w:rFonts w:ascii="Arial" w:eastAsia="Times New Roman" w:hAnsi="Arial" w:cs="Arial"/>
          <w:sz w:val="20"/>
          <w:szCs w:val="20"/>
        </w:rPr>
        <w:t xml:space="preserve">Changes will be made to </w:t>
      </w:r>
      <w:r w:rsidRPr="00320B92">
        <w:rPr>
          <w:rFonts w:ascii="Arial" w:eastAsia="Times New Roman" w:hAnsi="Arial" w:cs="Arial"/>
          <w:sz w:val="20"/>
          <w:szCs w:val="20"/>
        </w:rPr>
        <w:t>ReportsMenu.ascx</w:t>
      </w:r>
      <w:r>
        <w:rPr>
          <w:rFonts w:ascii="Arial" w:eastAsia="Times New Roman" w:hAnsi="Arial" w:cs="Arial"/>
          <w:sz w:val="20"/>
          <w:szCs w:val="20"/>
        </w:rPr>
        <w:t xml:space="preserve"> to display the labels.</w:t>
      </w:r>
    </w:p>
    <w:p w:rsidR="00FE0CED" w:rsidRDefault="00FE0CED" w:rsidP="00FE0CED">
      <w:pPr>
        <w:keepNext/>
        <w:keepLines/>
        <w:rPr>
          <w:rFonts w:ascii="Arial" w:eastAsia="Times New Roman" w:hAnsi="Arial" w:cs="Arial"/>
          <w:sz w:val="20"/>
          <w:szCs w:val="20"/>
        </w:rPr>
      </w:pPr>
      <w:r>
        <w:rPr>
          <w:rFonts w:ascii="Arial" w:eastAsia="Times New Roman" w:hAnsi="Arial" w:cs="Arial"/>
          <w:sz w:val="20"/>
          <w:szCs w:val="20"/>
        </w:rPr>
        <w:t xml:space="preserve">Changes will be made to </w:t>
      </w:r>
      <w:proofErr w:type="spellStart"/>
      <w:r w:rsidRPr="00320B92">
        <w:rPr>
          <w:rFonts w:ascii="Arial" w:eastAsia="Times New Roman" w:hAnsi="Arial" w:cs="Arial"/>
          <w:sz w:val="20"/>
          <w:szCs w:val="20"/>
        </w:rPr>
        <w:t>ReportsMenu.ascx</w:t>
      </w:r>
      <w:r>
        <w:rPr>
          <w:rFonts w:ascii="Arial" w:eastAsia="Times New Roman" w:hAnsi="Arial" w:cs="Arial"/>
          <w:sz w:val="20"/>
          <w:szCs w:val="20"/>
        </w:rPr>
        <w:t>.cs</w:t>
      </w:r>
      <w:proofErr w:type="spellEnd"/>
      <w:r>
        <w:rPr>
          <w:rFonts w:ascii="Arial" w:eastAsia="Times New Roman" w:hAnsi="Arial" w:cs="Arial"/>
          <w:sz w:val="20"/>
          <w:szCs w:val="20"/>
        </w:rPr>
        <w:t xml:space="preserve"> to hide the categories when they should not be visible.</w:t>
      </w:r>
    </w:p>
    <w:p w:rsidR="00FE0CED" w:rsidRDefault="00FE0CED" w:rsidP="00FE0CED">
      <w:pPr>
        <w:rPr>
          <w:rFonts w:ascii="Arial" w:eastAsia="Times New Roman" w:hAnsi="Arial" w:cs="Arial"/>
          <w:sz w:val="20"/>
          <w:szCs w:val="20"/>
        </w:rPr>
      </w:pPr>
    </w:p>
    <w:p w:rsidR="00FE0CED" w:rsidRDefault="00FE0CED" w:rsidP="00FE0CED">
      <w:pPr>
        <w:pStyle w:val="Heading1"/>
        <w:rPr>
          <w:rFonts w:eastAsia="Times New Roman"/>
        </w:rPr>
      </w:pPr>
      <w:bookmarkStart w:id="60" w:name="_Toc301506472"/>
      <w:bookmarkStart w:id="61" w:name="_Toc301866573"/>
      <w:r>
        <w:rPr>
          <w:rFonts w:eastAsia="Times New Roman"/>
        </w:rPr>
        <w:t>Testing</w:t>
      </w:r>
      <w:bookmarkEnd w:id="60"/>
      <w:bookmarkEnd w:id="61"/>
    </w:p>
    <w:p w:rsidR="00FE0CED" w:rsidRDefault="00FE0CED" w:rsidP="00FE0CED">
      <w:pPr>
        <w:rPr>
          <w:rFonts w:ascii="Arial" w:eastAsia="Times New Roman" w:hAnsi="Arial" w:cs="Arial"/>
          <w:sz w:val="20"/>
          <w:szCs w:val="20"/>
        </w:rPr>
      </w:pPr>
      <w:r>
        <w:rPr>
          <w:rFonts w:ascii="Arial" w:eastAsia="Times New Roman" w:hAnsi="Arial" w:cs="Arial"/>
          <w:sz w:val="20"/>
          <w:szCs w:val="20"/>
        </w:rPr>
        <w:t>Testing should be done in all user contexts:</w:t>
      </w:r>
    </w:p>
    <w:p w:rsidR="00FE0CED" w:rsidRPr="00320B92" w:rsidRDefault="00FE0CED" w:rsidP="00FE0CED">
      <w:pPr>
        <w:pStyle w:val="ListParagraph"/>
        <w:numPr>
          <w:ilvl w:val="0"/>
          <w:numId w:val="22"/>
        </w:numPr>
        <w:spacing w:after="200" w:line="276" w:lineRule="auto"/>
        <w:contextualSpacing/>
        <w:rPr>
          <w:rFonts w:ascii="Arial" w:eastAsia="Times New Roman" w:hAnsi="Arial" w:cs="Arial"/>
          <w:sz w:val="20"/>
          <w:szCs w:val="20"/>
        </w:rPr>
      </w:pPr>
      <w:r w:rsidRPr="00320B92">
        <w:rPr>
          <w:rFonts w:ascii="Arial" w:eastAsia="Times New Roman" w:hAnsi="Arial" w:cs="Arial"/>
          <w:sz w:val="20"/>
          <w:szCs w:val="20"/>
        </w:rPr>
        <w:t>Student</w:t>
      </w:r>
    </w:p>
    <w:p w:rsidR="00FE0CED" w:rsidRPr="00320B92" w:rsidRDefault="00FE0CED" w:rsidP="00FE0CED">
      <w:pPr>
        <w:pStyle w:val="ListParagraph"/>
        <w:numPr>
          <w:ilvl w:val="0"/>
          <w:numId w:val="22"/>
        </w:numPr>
        <w:spacing w:after="200" w:line="276" w:lineRule="auto"/>
        <w:contextualSpacing/>
        <w:rPr>
          <w:rFonts w:ascii="Arial" w:eastAsia="Times New Roman" w:hAnsi="Arial" w:cs="Arial"/>
          <w:sz w:val="20"/>
          <w:szCs w:val="20"/>
        </w:rPr>
      </w:pPr>
      <w:r w:rsidRPr="00320B92">
        <w:rPr>
          <w:rFonts w:ascii="Arial" w:eastAsia="Times New Roman" w:hAnsi="Arial" w:cs="Arial"/>
          <w:sz w:val="20"/>
          <w:szCs w:val="20"/>
        </w:rPr>
        <w:t>Unit Admin</w:t>
      </w:r>
    </w:p>
    <w:p w:rsidR="00FE0CED" w:rsidRPr="00320B92" w:rsidRDefault="00FE0CED" w:rsidP="00FE0CED">
      <w:pPr>
        <w:pStyle w:val="ListParagraph"/>
        <w:numPr>
          <w:ilvl w:val="0"/>
          <w:numId w:val="22"/>
        </w:numPr>
        <w:spacing w:after="200" w:line="276" w:lineRule="auto"/>
        <w:contextualSpacing/>
        <w:rPr>
          <w:rFonts w:ascii="Arial" w:eastAsia="Times New Roman" w:hAnsi="Arial" w:cs="Arial"/>
          <w:sz w:val="20"/>
          <w:szCs w:val="20"/>
        </w:rPr>
      </w:pPr>
      <w:r w:rsidRPr="00320B92">
        <w:rPr>
          <w:rFonts w:ascii="Arial" w:eastAsia="Times New Roman" w:hAnsi="Arial" w:cs="Arial"/>
          <w:sz w:val="20"/>
          <w:szCs w:val="20"/>
        </w:rPr>
        <w:t>Org Admin</w:t>
      </w:r>
    </w:p>
    <w:p w:rsidR="00FE0CED" w:rsidRPr="00320B92" w:rsidRDefault="00FE0CED" w:rsidP="00FE0CED">
      <w:pPr>
        <w:pStyle w:val="ListParagraph"/>
        <w:numPr>
          <w:ilvl w:val="0"/>
          <w:numId w:val="22"/>
        </w:numPr>
        <w:spacing w:after="200" w:line="276" w:lineRule="auto"/>
        <w:contextualSpacing/>
        <w:rPr>
          <w:rFonts w:ascii="Arial" w:eastAsia="Times New Roman" w:hAnsi="Arial" w:cs="Arial"/>
          <w:sz w:val="20"/>
          <w:szCs w:val="20"/>
        </w:rPr>
      </w:pPr>
      <w:r w:rsidRPr="00320B92">
        <w:rPr>
          <w:rFonts w:ascii="Arial" w:eastAsia="Times New Roman" w:hAnsi="Arial" w:cs="Arial"/>
          <w:sz w:val="20"/>
          <w:szCs w:val="20"/>
        </w:rPr>
        <w:t>App Admin</w:t>
      </w:r>
    </w:p>
    <w:p w:rsidR="00FE0CED" w:rsidRDefault="00FE0CED" w:rsidP="00FE0CED">
      <w:pPr>
        <w:rPr>
          <w:rFonts w:ascii="Arial" w:eastAsia="Times New Roman" w:hAnsi="Arial" w:cs="Arial"/>
          <w:sz w:val="20"/>
          <w:szCs w:val="20"/>
        </w:rPr>
      </w:pPr>
    </w:p>
    <w:p w:rsidR="00FE0CED" w:rsidRDefault="00FE0CED" w:rsidP="00FE0CED">
      <w:pPr>
        <w:pStyle w:val="Heading1"/>
      </w:pPr>
    </w:p>
    <w:p w:rsidR="008F1314" w:rsidRDefault="008F1314" w:rsidP="00682878">
      <w:pPr>
        <w:pStyle w:val="Heading1"/>
      </w:pPr>
    </w:p>
    <w:sectPr w:rsidR="008F1314" w:rsidSect="004F3E52">
      <w:pgSz w:w="12240" w:h="15840"/>
      <w:pgMar w:top="1440" w:right="1440" w:bottom="1440"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0" w:author="Richard Hutchinson" w:date="2011-08-23T13:08:00Z" w:initials="RAH">
    <w:p w:rsidR="009D7E3E" w:rsidRDefault="009D7E3E">
      <w:pPr>
        <w:pStyle w:val="CommentText"/>
      </w:pPr>
      <w:r>
        <w:rPr>
          <w:rStyle w:val="CommentReference"/>
        </w:rPr>
        <w:annotationRef/>
      </w:r>
      <w:r>
        <w:t>If the report is delivered to 12 people will 12 people be listed? Is there a limit?</w:t>
      </w:r>
    </w:p>
  </w:comment>
  <w:comment w:id="11" w:author="Richard Hutchinson" w:date="2011-08-23T17:10:00Z" w:initials="RAH">
    <w:p w:rsidR="009D7E3E" w:rsidRDefault="009D7E3E">
      <w:pPr>
        <w:pStyle w:val="CommentText"/>
      </w:pPr>
      <w:r>
        <w:rPr>
          <w:rStyle w:val="CommentReference"/>
        </w:rPr>
        <w:annotationRef/>
      </w:r>
      <w:r>
        <w:t>Does the Org Admin have access to all Periodic Reports? Do we need an additional control to group it by owner.</w:t>
      </w:r>
    </w:p>
  </w:comment>
  <w:comment w:id="12" w:author="Richard Hutchinson" w:date="2011-08-23T13:10:00Z" w:initials="RAH">
    <w:p w:rsidR="009D7E3E" w:rsidRDefault="009D7E3E">
      <w:pPr>
        <w:pStyle w:val="CommentText"/>
      </w:pPr>
      <w:r>
        <w:rPr>
          <w:rStyle w:val="CommentReference"/>
        </w:rPr>
        <w:annotationRef/>
      </w:r>
      <w:r>
        <w:t>Is this true?</w:t>
      </w:r>
    </w:p>
  </w:comment>
  <w:comment w:id="16" w:author="Richard Hutchinson" w:date="2011-08-23T15:06:00Z" w:initials="RAH">
    <w:p w:rsidR="009D7E3E" w:rsidRDefault="009D7E3E">
      <w:pPr>
        <w:pStyle w:val="CommentText"/>
      </w:pPr>
      <w:r>
        <w:rPr>
          <w:rStyle w:val="CommentReference"/>
        </w:rPr>
        <w:annotationRef/>
      </w:r>
      <w:r>
        <w:t xml:space="preserve">Do they need all recipients listed? </w:t>
      </w:r>
    </w:p>
  </w:comment>
</w:comment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91D91"/>
    <w:multiLevelType w:val="multilevel"/>
    <w:tmpl w:val="60BA5B32"/>
    <w:lvl w:ilvl="0">
      <w:start w:val="1"/>
      <w:numFmt w:val="bullet"/>
      <w:lvlText w:val=""/>
      <w:lvlJc w:val="left"/>
      <w:pPr>
        <w:ind w:left="720" w:hanging="360"/>
      </w:pPr>
      <w:rPr>
        <w:rFonts w:ascii="Symbol" w:hAnsi="Symbol"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03B9093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05042506"/>
    <w:multiLevelType w:val="hybridMultilevel"/>
    <w:tmpl w:val="42D43C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5D86344"/>
    <w:multiLevelType w:val="hybridMultilevel"/>
    <w:tmpl w:val="CAACE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252B62"/>
    <w:multiLevelType w:val="hybridMultilevel"/>
    <w:tmpl w:val="F47CCBE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5">
    <w:nsid w:val="0DAC20A3"/>
    <w:multiLevelType w:val="hybridMultilevel"/>
    <w:tmpl w:val="11E4D492"/>
    <w:lvl w:ilvl="0" w:tplc="0C09000F">
      <w:start w:val="1"/>
      <w:numFmt w:val="decimal"/>
      <w:lvlText w:val="%1."/>
      <w:lvlJc w:val="left"/>
      <w:pPr>
        <w:ind w:left="644" w:hanging="360"/>
      </w:pPr>
    </w:lvl>
    <w:lvl w:ilvl="1" w:tplc="0C090019">
      <w:start w:val="1"/>
      <w:numFmt w:val="lowerLetter"/>
      <w:lvlText w:val="%2."/>
      <w:lvlJc w:val="left"/>
      <w:pPr>
        <w:ind w:left="1364" w:hanging="360"/>
      </w:pPr>
    </w:lvl>
    <w:lvl w:ilvl="2" w:tplc="0C09001B">
      <w:start w:val="1"/>
      <w:numFmt w:val="lowerRoman"/>
      <w:lvlText w:val="%3."/>
      <w:lvlJc w:val="right"/>
      <w:pPr>
        <w:ind w:left="2084" w:hanging="180"/>
      </w:pPr>
    </w:lvl>
    <w:lvl w:ilvl="3" w:tplc="0C09000F">
      <w:start w:val="1"/>
      <w:numFmt w:val="decimal"/>
      <w:lvlText w:val="%4."/>
      <w:lvlJc w:val="left"/>
      <w:pPr>
        <w:ind w:left="2804" w:hanging="360"/>
      </w:pPr>
    </w:lvl>
    <w:lvl w:ilvl="4" w:tplc="0C090019">
      <w:start w:val="1"/>
      <w:numFmt w:val="lowerLetter"/>
      <w:lvlText w:val="%5."/>
      <w:lvlJc w:val="left"/>
      <w:pPr>
        <w:ind w:left="3524" w:hanging="360"/>
      </w:pPr>
    </w:lvl>
    <w:lvl w:ilvl="5" w:tplc="0C09001B">
      <w:start w:val="1"/>
      <w:numFmt w:val="lowerRoman"/>
      <w:lvlText w:val="%6."/>
      <w:lvlJc w:val="right"/>
      <w:pPr>
        <w:ind w:left="4244" w:hanging="180"/>
      </w:pPr>
    </w:lvl>
    <w:lvl w:ilvl="6" w:tplc="0C09000F">
      <w:start w:val="1"/>
      <w:numFmt w:val="decimal"/>
      <w:lvlText w:val="%7."/>
      <w:lvlJc w:val="left"/>
      <w:pPr>
        <w:ind w:left="4964" w:hanging="360"/>
      </w:pPr>
    </w:lvl>
    <w:lvl w:ilvl="7" w:tplc="0C090019">
      <w:start w:val="1"/>
      <w:numFmt w:val="lowerLetter"/>
      <w:lvlText w:val="%8."/>
      <w:lvlJc w:val="left"/>
      <w:pPr>
        <w:ind w:left="5684" w:hanging="360"/>
      </w:pPr>
    </w:lvl>
    <w:lvl w:ilvl="8" w:tplc="0C09001B">
      <w:start w:val="1"/>
      <w:numFmt w:val="lowerRoman"/>
      <w:lvlText w:val="%9."/>
      <w:lvlJc w:val="right"/>
      <w:pPr>
        <w:ind w:left="6404" w:hanging="180"/>
      </w:pPr>
    </w:lvl>
  </w:abstractNum>
  <w:abstractNum w:abstractNumId="6">
    <w:nsid w:val="101C27E1"/>
    <w:multiLevelType w:val="multilevel"/>
    <w:tmpl w:val="59A469FC"/>
    <w:lvl w:ilvl="0">
      <w:start w:val="4"/>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3712" w:hanging="1440"/>
      </w:pPr>
      <w:rPr>
        <w:rFonts w:hint="default"/>
      </w:rPr>
    </w:lvl>
  </w:abstractNum>
  <w:abstractNum w:abstractNumId="7">
    <w:nsid w:val="2A1F2262"/>
    <w:multiLevelType w:val="hybridMultilevel"/>
    <w:tmpl w:val="44248680"/>
    <w:lvl w:ilvl="0" w:tplc="0C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C09001B">
      <w:start w:val="1"/>
      <w:numFmt w:val="decimal"/>
      <w:lvlText w:val="%3."/>
      <w:lvlJc w:val="left"/>
      <w:pPr>
        <w:tabs>
          <w:tab w:val="num" w:pos="2160"/>
        </w:tabs>
        <w:ind w:left="2160" w:hanging="360"/>
      </w:pPr>
    </w:lvl>
    <w:lvl w:ilvl="3" w:tplc="0C09000F">
      <w:start w:val="1"/>
      <w:numFmt w:val="decimal"/>
      <w:lvlText w:val="%4."/>
      <w:lvlJc w:val="left"/>
      <w:pPr>
        <w:tabs>
          <w:tab w:val="num" w:pos="2880"/>
        </w:tabs>
        <w:ind w:left="2880" w:hanging="360"/>
      </w:pPr>
    </w:lvl>
    <w:lvl w:ilvl="4" w:tplc="0C090019">
      <w:start w:val="1"/>
      <w:numFmt w:val="decimal"/>
      <w:lvlText w:val="%5."/>
      <w:lvlJc w:val="left"/>
      <w:pPr>
        <w:tabs>
          <w:tab w:val="num" w:pos="3600"/>
        </w:tabs>
        <w:ind w:left="3600" w:hanging="360"/>
      </w:pPr>
    </w:lvl>
    <w:lvl w:ilvl="5" w:tplc="0C09001B">
      <w:start w:val="1"/>
      <w:numFmt w:val="decimal"/>
      <w:lvlText w:val="%6."/>
      <w:lvlJc w:val="left"/>
      <w:pPr>
        <w:tabs>
          <w:tab w:val="num" w:pos="4320"/>
        </w:tabs>
        <w:ind w:left="4320" w:hanging="360"/>
      </w:pPr>
    </w:lvl>
    <w:lvl w:ilvl="6" w:tplc="0C09000F">
      <w:start w:val="1"/>
      <w:numFmt w:val="decimal"/>
      <w:lvlText w:val="%7."/>
      <w:lvlJc w:val="left"/>
      <w:pPr>
        <w:tabs>
          <w:tab w:val="num" w:pos="5040"/>
        </w:tabs>
        <w:ind w:left="5040" w:hanging="360"/>
      </w:pPr>
    </w:lvl>
    <w:lvl w:ilvl="7" w:tplc="0C090019">
      <w:start w:val="1"/>
      <w:numFmt w:val="decimal"/>
      <w:lvlText w:val="%8."/>
      <w:lvlJc w:val="left"/>
      <w:pPr>
        <w:tabs>
          <w:tab w:val="num" w:pos="5760"/>
        </w:tabs>
        <w:ind w:left="5760" w:hanging="360"/>
      </w:pPr>
    </w:lvl>
    <w:lvl w:ilvl="8" w:tplc="0C09001B">
      <w:start w:val="1"/>
      <w:numFmt w:val="decimal"/>
      <w:lvlText w:val="%9."/>
      <w:lvlJc w:val="left"/>
      <w:pPr>
        <w:tabs>
          <w:tab w:val="num" w:pos="6480"/>
        </w:tabs>
        <w:ind w:left="6480" w:hanging="360"/>
      </w:pPr>
    </w:lvl>
  </w:abstractNum>
  <w:abstractNum w:abstractNumId="8">
    <w:nsid w:val="2BA75C1E"/>
    <w:multiLevelType w:val="multilevel"/>
    <w:tmpl w:val="60BA5B32"/>
    <w:lvl w:ilvl="0">
      <w:start w:val="1"/>
      <w:numFmt w:val="bullet"/>
      <w:lvlText w:val=""/>
      <w:lvlJc w:val="left"/>
      <w:pPr>
        <w:ind w:left="720" w:hanging="360"/>
      </w:pPr>
      <w:rPr>
        <w:rFonts w:ascii="Symbol" w:hAnsi="Symbol"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nsid w:val="30850F38"/>
    <w:multiLevelType w:val="hybridMultilevel"/>
    <w:tmpl w:val="F9A6EF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82652F4"/>
    <w:multiLevelType w:val="multilevel"/>
    <w:tmpl w:val="4916218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1">
    <w:nsid w:val="42B31DB6"/>
    <w:multiLevelType w:val="hybridMultilevel"/>
    <w:tmpl w:val="20AA5E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45340E76"/>
    <w:multiLevelType w:val="hybridMultilevel"/>
    <w:tmpl w:val="E0581F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4A847802"/>
    <w:multiLevelType w:val="hybridMultilevel"/>
    <w:tmpl w:val="5EAC7AFA"/>
    <w:lvl w:ilvl="0" w:tplc="04090001">
      <w:start w:val="1"/>
      <w:numFmt w:val="bullet"/>
      <w:lvlText w:val=""/>
      <w:lvlJc w:val="left"/>
      <w:pPr>
        <w:ind w:left="720" w:hanging="360"/>
      </w:pPr>
      <w:rPr>
        <w:rFonts w:ascii="Symbol" w:hAnsi="Symbol"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4">
    <w:nsid w:val="4B1702FE"/>
    <w:multiLevelType w:val="hybridMultilevel"/>
    <w:tmpl w:val="7196E366"/>
    <w:lvl w:ilvl="0" w:tplc="0C09000F">
      <w:start w:val="1"/>
      <w:numFmt w:val="decimal"/>
      <w:lvlText w:val="%1."/>
      <w:lvlJc w:val="left"/>
      <w:pPr>
        <w:ind w:left="644" w:hanging="360"/>
      </w:pPr>
    </w:lvl>
    <w:lvl w:ilvl="1" w:tplc="0C090019">
      <w:start w:val="1"/>
      <w:numFmt w:val="lowerLetter"/>
      <w:lvlText w:val="%2."/>
      <w:lvlJc w:val="left"/>
      <w:pPr>
        <w:ind w:left="1364" w:hanging="360"/>
      </w:pPr>
    </w:lvl>
    <w:lvl w:ilvl="2" w:tplc="0C09001B">
      <w:start w:val="1"/>
      <w:numFmt w:val="lowerRoman"/>
      <w:lvlText w:val="%3."/>
      <w:lvlJc w:val="right"/>
      <w:pPr>
        <w:ind w:left="2084" w:hanging="180"/>
      </w:pPr>
    </w:lvl>
    <w:lvl w:ilvl="3" w:tplc="0C09000F">
      <w:start w:val="1"/>
      <w:numFmt w:val="decimal"/>
      <w:lvlText w:val="%4."/>
      <w:lvlJc w:val="left"/>
      <w:pPr>
        <w:ind w:left="2804" w:hanging="360"/>
      </w:pPr>
    </w:lvl>
    <w:lvl w:ilvl="4" w:tplc="0C090019">
      <w:start w:val="1"/>
      <w:numFmt w:val="lowerLetter"/>
      <w:lvlText w:val="%5."/>
      <w:lvlJc w:val="left"/>
      <w:pPr>
        <w:ind w:left="3524" w:hanging="360"/>
      </w:pPr>
    </w:lvl>
    <w:lvl w:ilvl="5" w:tplc="0C09001B">
      <w:start w:val="1"/>
      <w:numFmt w:val="lowerRoman"/>
      <w:lvlText w:val="%6."/>
      <w:lvlJc w:val="right"/>
      <w:pPr>
        <w:ind w:left="4244" w:hanging="180"/>
      </w:pPr>
    </w:lvl>
    <w:lvl w:ilvl="6" w:tplc="0C09000F">
      <w:start w:val="1"/>
      <w:numFmt w:val="decimal"/>
      <w:lvlText w:val="%7."/>
      <w:lvlJc w:val="left"/>
      <w:pPr>
        <w:ind w:left="4964" w:hanging="360"/>
      </w:pPr>
    </w:lvl>
    <w:lvl w:ilvl="7" w:tplc="0C090019">
      <w:start w:val="1"/>
      <w:numFmt w:val="lowerLetter"/>
      <w:lvlText w:val="%8."/>
      <w:lvlJc w:val="left"/>
      <w:pPr>
        <w:ind w:left="5684" w:hanging="360"/>
      </w:pPr>
    </w:lvl>
    <w:lvl w:ilvl="8" w:tplc="0C09001B">
      <w:start w:val="1"/>
      <w:numFmt w:val="lowerRoman"/>
      <w:lvlText w:val="%9."/>
      <w:lvlJc w:val="right"/>
      <w:pPr>
        <w:ind w:left="6404" w:hanging="180"/>
      </w:pPr>
    </w:lvl>
  </w:abstractNum>
  <w:abstractNum w:abstractNumId="15">
    <w:nsid w:val="521E1320"/>
    <w:multiLevelType w:val="multilevel"/>
    <w:tmpl w:val="60BA5B32"/>
    <w:lvl w:ilvl="0">
      <w:start w:val="1"/>
      <w:numFmt w:val="bullet"/>
      <w:lvlText w:val=""/>
      <w:lvlJc w:val="left"/>
      <w:pPr>
        <w:ind w:left="720" w:hanging="360"/>
      </w:pPr>
      <w:rPr>
        <w:rFonts w:ascii="Symbol" w:hAnsi="Symbol"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nsid w:val="52AF5130"/>
    <w:multiLevelType w:val="hybridMultilevel"/>
    <w:tmpl w:val="C06A48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539824BC"/>
    <w:multiLevelType w:val="multilevel"/>
    <w:tmpl w:val="59A469FC"/>
    <w:lvl w:ilvl="0">
      <w:start w:val="4"/>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3712" w:hanging="1440"/>
      </w:pPr>
      <w:rPr>
        <w:rFonts w:hint="default"/>
      </w:rPr>
    </w:lvl>
  </w:abstractNum>
  <w:abstractNum w:abstractNumId="18">
    <w:nsid w:val="5B811C0B"/>
    <w:multiLevelType w:val="hybridMultilevel"/>
    <w:tmpl w:val="29F85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A185B37"/>
    <w:multiLevelType w:val="hybridMultilevel"/>
    <w:tmpl w:val="49162180"/>
    <w:lvl w:ilvl="0" w:tplc="BC383D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1DD7AD7"/>
    <w:multiLevelType w:val="multilevel"/>
    <w:tmpl w:val="9B6E3F3E"/>
    <w:lvl w:ilvl="0">
      <w:start w:val="8"/>
      <w:numFmt w:val="decimal"/>
      <w:lvlText w:val="%1"/>
      <w:lvlJc w:val="left"/>
      <w:pPr>
        <w:ind w:left="372" w:hanging="372"/>
      </w:pPr>
      <w:rPr>
        <w:rFonts w:hint="default"/>
      </w:rPr>
    </w:lvl>
    <w:lvl w:ilvl="1">
      <w:start w:val="4"/>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nsid w:val="73DC15E6"/>
    <w:multiLevelType w:val="hybridMultilevel"/>
    <w:tmpl w:val="ABEAB9C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7"/>
  </w:num>
  <w:num w:numId="2">
    <w:abstractNumId w:val="11"/>
  </w:num>
  <w:num w:numId="3">
    <w:abstractNumId w:val="2"/>
  </w:num>
  <w:num w:numId="4">
    <w:abstractNumId w:val="1"/>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13"/>
  </w:num>
  <w:num w:numId="10">
    <w:abstractNumId w:val="6"/>
  </w:num>
  <w:num w:numId="11">
    <w:abstractNumId w:val="12"/>
  </w:num>
  <w:num w:numId="12">
    <w:abstractNumId w:val="17"/>
  </w:num>
  <w:num w:numId="13">
    <w:abstractNumId w:val="19"/>
  </w:num>
  <w:num w:numId="14">
    <w:abstractNumId w:val="16"/>
  </w:num>
  <w:num w:numId="15">
    <w:abstractNumId w:val="10"/>
  </w:num>
  <w:num w:numId="16">
    <w:abstractNumId w:val="8"/>
  </w:num>
  <w:num w:numId="17">
    <w:abstractNumId w:val="20"/>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num>
  <w:num w:numId="20">
    <w:abstractNumId w:val="0"/>
  </w:num>
  <w:num w:numId="21">
    <w:abstractNumId w:val="21"/>
  </w:num>
  <w:num w:numId="22">
    <w:abstractNumId w:val="3"/>
  </w:num>
  <w:num w:numId="23">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8"/>
  </w:num>
  <w:num w:numId="26">
    <w:abstractNumId w:val="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87"/>
  <w:proofState w:spelling="clean" w:grammar="clean"/>
  <w:trackRevisions/>
  <w:defaultTabStop w:val="720"/>
  <w:characterSpacingControl w:val="doNotCompress"/>
  <w:compat/>
  <w:rsids>
    <w:rsidRoot w:val="003A004F"/>
    <w:rsid w:val="000150FA"/>
    <w:rsid w:val="00061A84"/>
    <w:rsid w:val="00084E0C"/>
    <w:rsid w:val="000C7258"/>
    <w:rsid w:val="000D6A56"/>
    <w:rsid w:val="000E1751"/>
    <w:rsid w:val="001220CA"/>
    <w:rsid w:val="001419A8"/>
    <w:rsid w:val="00150954"/>
    <w:rsid w:val="001745D3"/>
    <w:rsid w:val="00197330"/>
    <w:rsid w:val="001D22A7"/>
    <w:rsid w:val="001E0EBB"/>
    <w:rsid w:val="00236FEF"/>
    <w:rsid w:val="002B0149"/>
    <w:rsid w:val="002B2586"/>
    <w:rsid w:val="002C6B5A"/>
    <w:rsid w:val="002E71CC"/>
    <w:rsid w:val="002F3BC2"/>
    <w:rsid w:val="0031670E"/>
    <w:rsid w:val="00335FA5"/>
    <w:rsid w:val="00350B59"/>
    <w:rsid w:val="00360C49"/>
    <w:rsid w:val="00380BFE"/>
    <w:rsid w:val="00395A36"/>
    <w:rsid w:val="003A004F"/>
    <w:rsid w:val="003A4969"/>
    <w:rsid w:val="003C57B1"/>
    <w:rsid w:val="003D64A0"/>
    <w:rsid w:val="00457913"/>
    <w:rsid w:val="00460A7A"/>
    <w:rsid w:val="004902A7"/>
    <w:rsid w:val="0049422B"/>
    <w:rsid w:val="004A3172"/>
    <w:rsid w:val="004A4F60"/>
    <w:rsid w:val="004A7C8F"/>
    <w:rsid w:val="004B02B8"/>
    <w:rsid w:val="004F3E52"/>
    <w:rsid w:val="00514617"/>
    <w:rsid w:val="00547341"/>
    <w:rsid w:val="00586429"/>
    <w:rsid w:val="005C6A08"/>
    <w:rsid w:val="00616A1D"/>
    <w:rsid w:val="00622A0E"/>
    <w:rsid w:val="00624E30"/>
    <w:rsid w:val="0063444B"/>
    <w:rsid w:val="00674A20"/>
    <w:rsid w:val="00682878"/>
    <w:rsid w:val="006B29AC"/>
    <w:rsid w:val="006E6E11"/>
    <w:rsid w:val="00715A93"/>
    <w:rsid w:val="00793D16"/>
    <w:rsid w:val="007B5AD2"/>
    <w:rsid w:val="007C20A2"/>
    <w:rsid w:val="007C73D1"/>
    <w:rsid w:val="008011D4"/>
    <w:rsid w:val="0084780E"/>
    <w:rsid w:val="00863B0A"/>
    <w:rsid w:val="00887009"/>
    <w:rsid w:val="008C5E83"/>
    <w:rsid w:val="008F08CA"/>
    <w:rsid w:val="008F1314"/>
    <w:rsid w:val="008F3479"/>
    <w:rsid w:val="00975206"/>
    <w:rsid w:val="009D4E56"/>
    <w:rsid w:val="009D7E3E"/>
    <w:rsid w:val="009F052A"/>
    <w:rsid w:val="009F3F9F"/>
    <w:rsid w:val="009F7924"/>
    <w:rsid w:val="00A028A2"/>
    <w:rsid w:val="00A27959"/>
    <w:rsid w:val="00A3362C"/>
    <w:rsid w:val="00A52DDF"/>
    <w:rsid w:val="00A6221E"/>
    <w:rsid w:val="00AC7893"/>
    <w:rsid w:val="00B03701"/>
    <w:rsid w:val="00B03E86"/>
    <w:rsid w:val="00B420D3"/>
    <w:rsid w:val="00B64C84"/>
    <w:rsid w:val="00B65AEB"/>
    <w:rsid w:val="00BA3362"/>
    <w:rsid w:val="00BA4E42"/>
    <w:rsid w:val="00BC310E"/>
    <w:rsid w:val="00BD058A"/>
    <w:rsid w:val="00BF5D79"/>
    <w:rsid w:val="00C31249"/>
    <w:rsid w:val="00C41B0F"/>
    <w:rsid w:val="00C47490"/>
    <w:rsid w:val="00C6148E"/>
    <w:rsid w:val="00C75FBF"/>
    <w:rsid w:val="00CA4CDF"/>
    <w:rsid w:val="00D00036"/>
    <w:rsid w:val="00D06EA5"/>
    <w:rsid w:val="00D0798A"/>
    <w:rsid w:val="00D16889"/>
    <w:rsid w:val="00D46281"/>
    <w:rsid w:val="00DD5EDF"/>
    <w:rsid w:val="00DF5810"/>
    <w:rsid w:val="00DF64A7"/>
    <w:rsid w:val="00E14D58"/>
    <w:rsid w:val="00E32A09"/>
    <w:rsid w:val="00E42A12"/>
    <w:rsid w:val="00E50B6B"/>
    <w:rsid w:val="00E516FF"/>
    <w:rsid w:val="00E70C0D"/>
    <w:rsid w:val="00E7191F"/>
    <w:rsid w:val="00EC6D8B"/>
    <w:rsid w:val="00F3554F"/>
    <w:rsid w:val="00F35EB3"/>
    <w:rsid w:val="00F6517D"/>
    <w:rsid w:val="00F66A5F"/>
    <w:rsid w:val="00FE0CE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004F"/>
    <w:pPr>
      <w:spacing w:after="0" w:line="240" w:lineRule="auto"/>
    </w:pPr>
    <w:rPr>
      <w:rFonts w:ascii="Calibri" w:hAnsi="Calibri" w:cs="Calibri"/>
    </w:rPr>
  </w:style>
  <w:style w:type="paragraph" w:styleId="Heading1">
    <w:name w:val="heading 1"/>
    <w:basedOn w:val="Normal"/>
    <w:next w:val="Normal"/>
    <w:link w:val="Heading1Char"/>
    <w:uiPriority w:val="9"/>
    <w:qFormat/>
    <w:rsid w:val="001220C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220C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D22A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A004F"/>
    <w:rPr>
      <w:color w:val="0000FF"/>
      <w:u w:val="single"/>
    </w:rPr>
  </w:style>
  <w:style w:type="paragraph" w:styleId="ListParagraph">
    <w:name w:val="List Paragraph"/>
    <w:basedOn w:val="Normal"/>
    <w:uiPriority w:val="34"/>
    <w:qFormat/>
    <w:rsid w:val="003A004F"/>
    <w:pPr>
      <w:ind w:left="720"/>
    </w:pPr>
  </w:style>
  <w:style w:type="paragraph" w:styleId="BalloonText">
    <w:name w:val="Balloon Text"/>
    <w:basedOn w:val="Normal"/>
    <w:link w:val="BalloonTextChar"/>
    <w:uiPriority w:val="99"/>
    <w:semiHidden/>
    <w:unhideWhenUsed/>
    <w:rsid w:val="003A004F"/>
    <w:rPr>
      <w:rFonts w:ascii="Tahoma" w:hAnsi="Tahoma" w:cs="Tahoma"/>
      <w:sz w:val="16"/>
      <w:szCs w:val="16"/>
    </w:rPr>
  </w:style>
  <w:style w:type="character" w:customStyle="1" w:styleId="BalloonTextChar">
    <w:name w:val="Balloon Text Char"/>
    <w:basedOn w:val="DefaultParagraphFont"/>
    <w:link w:val="BalloonText"/>
    <w:uiPriority w:val="99"/>
    <w:semiHidden/>
    <w:rsid w:val="003A004F"/>
    <w:rPr>
      <w:rFonts w:ascii="Tahoma" w:hAnsi="Tahoma" w:cs="Tahoma"/>
      <w:sz w:val="16"/>
      <w:szCs w:val="16"/>
    </w:rPr>
  </w:style>
  <w:style w:type="paragraph" w:styleId="Caption">
    <w:name w:val="caption"/>
    <w:basedOn w:val="Normal"/>
    <w:next w:val="Normal"/>
    <w:uiPriority w:val="35"/>
    <w:unhideWhenUsed/>
    <w:qFormat/>
    <w:rsid w:val="004A3172"/>
    <w:pPr>
      <w:spacing w:after="200"/>
    </w:pPr>
    <w:rPr>
      <w:b/>
      <w:bCs/>
      <w:color w:val="4F81BD" w:themeColor="accent1"/>
      <w:sz w:val="18"/>
      <w:szCs w:val="18"/>
    </w:rPr>
  </w:style>
  <w:style w:type="character" w:customStyle="1" w:styleId="Heading1Char">
    <w:name w:val="Heading 1 Char"/>
    <w:basedOn w:val="DefaultParagraphFont"/>
    <w:link w:val="Heading1"/>
    <w:uiPriority w:val="9"/>
    <w:rsid w:val="001220C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220CA"/>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1220CA"/>
    <w:pPr>
      <w:spacing w:line="276" w:lineRule="auto"/>
      <w:outlineLvl w:val="9"/>
    </w:pPr>
  </w:style>
  <w:style w:type="paragraph" w:styleId="TOC1">
    <w:name w:val="toc 1"/>
    <w:basedOn w:val="Normal"/>
    <w:next w:val="Normal"/>
    <w:autoRedefine/>
    <w:uiPriority w:val="39"/>
    <w:unhideWhenUsed/>
    <w:rsid w:val="001220CA"/>
    <w:pPr>
      <w:spacing w:after="100"/>
    </w:pPr>
  </w:style>
  <w:style w:type="paragraph" w:styleId="TOC2">
    <w:name w:val="toc 2"/>
    <w:basedOn w:val="Normal"/>
    <w:next w:val="Normal"/>
    <w:autoRedefine/>
    <w:uiPriority w:val="39"/>
    <w:unhideWhenUsed/>
    <w:rsid w:val="001220CA"/>
    <w:pPr>
      <w:spacing w:after="100"/>
      <w:ind w:left="220"/>
    </w:pPr>
  </w:style>
  <w:style w:type="character" w:styleId="CommentReference">
    <w:name w:val="annotation reference"/>
    <w:basedOn w:val="DefaultParagraphFont"/>
    <w:uiPriority w:val="99"/>
    <w:semiHidden/>
    <w:unhideWhenUsed/>
    <w:rsid w:val="00B64C84"/>
    <w:rPr>
      <w:sz w:val="16"/>
      <w:szCs w:val="16"/>
    </w:rPr>
  </w:style>
  <w:style w:type="paragraph" w:styleId="CommentText">
    <w:name w:val="annotation text"/>
    <w:basedOn w:val="Normal"/>
    <w:link w:val="CommentTextChar"/>
    <w:uiPriority w:val="99"/>
    <w:semiHidden/>
    <w:unhideWhenUsed/>
    <w:rsid w:val="00B64C84"/>
    <w:rPr>
      <w:sz w:val="20"/>
      <w:szCs w:val="20"/>
    </w:rPr>
  </w:style>
  <w:style w:type="character" w:customStyle="1" w:styleId="CommentTextChar">
    <w:name w:val="Comment Text Char"/>
    <w:basedOn w:val="DefaultParagraphFont"/>
    <w:link w:val="CommentText"/>
    <w:uiPriority w:val="99"/>
    <w:semiHidden/>
    <w:rsid w:val="00B64C84"/>
    <w:rPr>
      <w:rFonts w:ascii="Calibri" w:hAnsi="Calibri" w:cs="Calibri"/>
      <w:sz w:val="20"/>
      <w:szCs w:val="20"/>
    </w:rPr>
  </w:style>
  <w:style w:type="character" w:customStyle="1" w:styleId="Heading3Char">
    <w:name w:val="Heading 3 Char"/>
    <w:basedOn w:val="DefaultParagraphFont"/>
    <w:link w:val="Heading3"/>
    <w:uiPriority w:val="9"/>
    <w:rsid w:val="001D22A7"/>
    <w:rPr>
      <w:rFonts w:asciiTheme="majorHAnsi" w:eastAsiaTheme="majorEastAsia" w:hAnsiTheme="majorHAnsi" w:cstheme="majorBidi"/>
      <w:b/>
      <w:bCs/>
      <w:color w:val="4F81BD" w:themeColor="accent1"/>
    </w:rPr>
  </w:style>
  <w:style w:type="table" w:styleId="TableGrid">
    <w:name w:val="Table Grid"/>
    <w:basedOn w:val="TableNormal"/>
    <w:uiPriority w:val="59"/>
    <w:rsid w:val="008C5E83"/>
    <w:pPr>
      <w:spacing w:after="0" w:line="240" w:lineRule="auto"/>
    </w:pPr>
    <w:rPr>
      <w:lang w:val="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84780E"/>
    <w:pPr>
      <w:spacing w:after="100"/>
      <w:ind w:left="440"/>
    </w:pPr>
  </w:style>
  <w:style w:type="paragraph" w:styleId="Revision">
    <w:name w:val="Revision"/>
    <w:hidden/>
    <w:uiPriority w:val="99"/>
    <w:semiHidden/>
    <w:rsid w:val="00BF5D79"/>
    <w:pPr>
      <w:spacing w:after="0" w:line="240" w:lineRule="auto"/>
    </w:pPr>
    <w:rPr>
      <w:rFonts w:ascii="Calibri" w:hAnsi="Calibri" w:cs="Calibri"/>
    </w:rPr>
  </w:style>
  <w:style w:type="paragraph" w:styleId="CommentSubject">
    <w:name w:val="annotation subject"/>
    <w:basedOn w:val="CommentText"/>
    <w:next w:val="CommentText"/>
    <w:link w:val="CommentSubjectChar"/>
    <w:uiPriority w:val="99"/>
    <w:semiHidden/>
    <w:unhideWhenUsed/>
    <w:rsid w:val="003D64A0"/>
    <w:rPr>
      <w:b/>
      <w:bCs/>
    </w:rPr>
  </w:style>
  <w:style w:type="character" w:customStyle="1" w:styleId="CommentSubjectChar">
    <w:name w:val="Comment Subject Char"/>
    <w:basedOn w:val="CommentTextChar"/>
    <w:link w:val="CommentSubject"/>
    <w:uiPriority w:val="99"/>
    <w:semiHidden/>
    <w:rsid w:val="003D64A0"/>
    <w:rPr>
      <w:rFonts w:ascii="Calibri" w:hAnsi="Calibri" w:cs="Calibri"/>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004F"/>
    <w:pPr>
      <w:spacing w:after="0" w:line="240" w:lineRule="auto"/>
    </w:pPr>
    <w:rPr>
      <w:rFonts w:ascii="Calibri" w:hAnsi="Calibri" w:cs="Calibri"/>
    </w:rPr>
  </w:style>
  <w:style w:type="paragraph" w:styleId="Heading1">
    <w:name w:val="heading 1"/>
    <w:basedOn w:val="Normal"/>
    <w:next w:val="Normal"/>
    <w:link w:val="Heading1Char"/>
    <w:uiPriority w:val="9"/>
    <w:qFormat/>
    <w:rsid w:val="001220C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220C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D22A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A004F"/>
    <w:rPr>
      <w:color w:val="0000FF"/>
      <w:u w:val="single"/>
    </w:rPr>
  </w:style>
  <w:style w:type="paragraph" w:styleId="ListParagraph">
    <w:name w:val="List Paragraph"/>
    <w:basedOn w:val="Normal"/>
    <w:uiPriority w:val="34"/>
    <w:qFormat/>
    <w:rsid w:val="003A004F"/>
    <w:pPr>
      <w:ind w:left="720"/>
    </w:pPr>
  </w:style>
  <w:style w:type="paragraph" w:styleId="BalloonText">
    <w:name w:val="Balloon Text"/>
    <w:basedOn w:val="Normal"/>
    <w:link w:val="BalloonTextChar"/>
    <w:uiPriority w:val="99"/>
    <w:semiHidden/>
    <w:unhideWhenUsed/>
    <w:rsid w:val="003A004F"/>
    <w:rPr>
      <w:rFonts w:ascii="Tahoma" w:hAnsi="Tahoma" w:cs="Tahoma"/>
      <w:sz w:val="16"/>
      <w:szCs w:val="16"/>
    </w:rPr>
  </w:style>
  <w:style w:type="character" w:customStyle="1" w:styleId="BalloonTextChar">
    <w:name w:val="Balloon Text Char"/>
    <w:basedOn w:val="DefaultParagraphFont"/>
    <w:link w:val="BalloonText"/>
    <w:uiPriority w:val="99"/>
    <w:semiHidden/>
    <w:rsid w:val="003A004F"/>
    <w:rPr>
      <w:rFonts w:ascii="Tahoma" w:hAnsi="Tahoma" w:cs="Tahoma"/>
      <w:sz w:val="16"/>
      <w:szCs w:val="16"/>
    </w:rPr>
  </w:style>
  <w:style w:type="paragraph" w:styleId="Caption">
    <w:name w:val="caption"/>
    <w:basedOn w:val="Normal"/>
    <w:next w:val="Normal"/>
    <w:uiPriority w:val="35"/>
    <w:unhideWhenUsed/>
    <w:qFormat/>
    <w:rsid w:val="004A3172"/>
    <w:pPr>
      <w:spacing w:after="200"/>
    </w:pPr>
    <w:rPr>
      <w:b/>
      <w:bCs/>
      <w:color w:val="4F81BD" w:themeColor="accent1"/>
      <w:sz w:val="18"/>
      <w:szCs w:val="18"/>
    </w:rPr>
  </w:style>
  <w:style w:type="character" w:customStyle="1" w:styleId="Heading1Char">
    <w:name w:val="Heading 1 Char"/>
    <w:basedOn w:val="DefaultParagraphFont"/>
    <w:link w:val="Heading1"/>
    <w:uiPriority w:val="9"/>
    <w:rsid w:val="001220C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220CA"/>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1220CA"/>
    <w:pPr>
      <w:spacing w:line="276" w:lineRule="auto"/>
      <w:outlineLvl w:val="9"/>
    </w:pPr>
  </w:style>
  <w:style w:type="paragraph" w:styleId="TOC1">
    <w:name w:val="toc 1"/>
    <w:basedOn w:val="Normal"/>
    <w:next w:val="Normal"/>
    <w:autoRedefine/>
    <w:uiPriority w:val="39"/>
    <w:unhideWhenUsed/>
    <w:rsid w:val="001220CA"/>
    <w:pPr>
      <w:spacing w:after="100"/>
    </w:pPr>
  </w:style>
  <w:style w:type="paragraph" w:styleId="TOC2">
    <w:name w:val="toc 2"/>
    <w:basedOn w:val="Normal"/>
    <w:next w:val="Normal"/>
    <w:autoRedefine/>
    <w:uiPriority w:val="39"/>
    <w:unhideWhenUsed/>
    <w:rsid w:val="001220CA"/>
    <w:pPr>
      <w:spacing w:after="100"/>
      <w:ind w:left="220"/>
    </w:pPr>
  </w:style>
  <w:style w:type="character" w:styleId="CommentReference">
    <w:name w:val="annotation reference"/>
    <w:basedOn w:val="DefaultParagraphFont"/>
    <w:uiPriority w:val="99"/>
    <w:semiHidden/>
    <w:unhideWhenUsed/>
    <w:rsid w:val="00B64C84"/>
    <w:rPr>
      <w:sz w:val="16"/>
      <w:szCs w:val="16"/>
    </w:rPr>
  </w:style>
  <w:style w:type="paragraph" w:styleId="CommentText">
    <w:name w:val="annotation text"/>
    <w:basedOn w:val="Normal"/>
    <w:link w:val="CommentTextChar"/>
    <w:uiPriority w:val="99"/>
    <w:semiHidden/>
    <w:unhideWhenUsed/>
    <w:rsid w:val="00B64C84"/>
    <w:rPr>
      <w:sz w:val="20"/>
      <w:szCs w:val="20"/>
    </w:rPr>
  </w:style>
  <w:style w:type="character" w:customStyle="1" w:styleId="CommentTextChar">
    <w:name w:val="Comment Text Char"/>
    <w:basedOn w:val="DefaultParagraphFont"/>
    <w:link w:val="CommentText"/>
    <w:uiPriority w:val="99"/>
    <w:semiHidden/>
    <w:rsid w:val="00B64C84"/>
    <w:rPr>
      <w:rFonts w:ascii="Calibri" w:hAnsi="Calibri" w:cs="Calibri"/>
      <w:sz w:val="20"/>
      <w:szCs w:val="20"/>
    </w:rPr>
  </w:style>
  <w:style w:type="character" w:customStyle="1" w:styleId="Heading3Char">
    <w:name w:val="Heading 3 Char"/>
    <w:basedOn w:val="DefaultParagraphFont"/>
    <w:link w:val="Heading3"/>
    <w:uiPriority w:val="9"/>
    <w:rsid w:val="001D22A7"/>
    <w:rPr>
      <w:rFonts w:asciiTheme="majorHAnsi" w:eastAsiaTheme="majorEastAsia" w:hAnsiTheme="majorHAnsi" w:cstheme="majorBidi"/>
      <w:b/>
      <w:bCs/>
      <w:color w:val="4F81BD" w:themeColor="accent1"/>
    </w:rPr>
  </w:style>
  <w:style w:type="table" w:styleId="TableGrid">
    <w:name w:val="Table Grid"/>
    <w:basedOn w:val="TableNormal"/>
    <w:uiPriority w:val="59"/>
    <w:rsid w:val="008C5E83"/>
    <w:pPr>
      <w:spacing w:after="0" w:line="240" w:lineRule="auto"/>
    </w:pPr>
    <w:rPr>
      <w:lang w:val="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84780E"/>
    <w:pPr>
      <w:spacing w:after="100"/>
      <w:ind w:left="440"/>
    </w:pPr>
  </w:style>
  <w:style w:type="paragraph" w:styleId="Revision">
    <w:name w:val="Revision"/>
    <w:hidden/>
    <w:uiPriority w:val="99"/>
    <w:semiHidden/>
    <w:rsid w:val="00BF5D79"/>
    <w:pPr>
      <w:spacing w:after="0" w:line="240" w:lineRule="auto"/>
    </w:pPr>
    <w:rPr>
      <w:rFonts w:ascii="Calibri" w:hAnsi="Calibri" w:cs="Calibri"/>
    </w:rPr>
  </w:style>
  <w:style w:type="paragraph" w:styleId="CommentSubject">
    <w:name w:val="annotation subject"/>
    <w:basedOn w:val="CommentText"/>
    <w:next w:val="CommentText"/>
    <w:link w:val="CommentSubjectChar"/>
    <w:uiPriority w:val="99"/>
    <w:semiHidden/>
    <w:unhideWhenUsed/>
    <w:rsid w:val="003D64A0"/>
    <w:rPr>
      <w:b/>
      <w:bCs/>
    </w:rPr>
  </w:style>
  <w:style w:type="character" w:customStyle="1" w:styleId="CommentSubjectChar">
    <w:name w:val="Comment Subject Char"/>
    <w:basedOn w:val="CommentTextChar"/>
    <w:link w:val="CommentSubject"/>
    <w:uiPriority w:val="99"/>
    <w:semiHidden/>
    <w:rsid w:val="003D64A0"/>
    <w:rPr>
      <w:rFonts w:ascii="Calibri" w:hAnsi="Calibri" w:cs="Calibri"/>
      <w:b/>
      <w:bCs/>
      <w:sz w:val="20"/>
      <w:szCs w:val="20"/>
    </w:rPr>
  </w:style>
</w:styles>
</file>

<file path=word/webSettings.xml><?xml version="1.0" encoding="utf-8"?>
<w:webSettings xmlns:r="http://schemas.openxmlformats.org/officeDocument/2006/relationships" xmlns:w="http://schemas.openxmlformats.org/wordprocessingml/2006/main">
  <w:divs>
    <w:div w:id="88939663">
      <w:bodyDiv w:val="1"/>
      <w:marLeft w:val="0"/>
      <w:marRight w:val="0"/>
      <w:marTop w:val="0"/>
      <w:marBottom w:val="0"/>
      <w:divBdr>
        <w:top w:val="none" w:sz="0" w:space="0" w:color="auto"/>
        <w:left w:val="none" w:sz="0" w:space="0" w:color="auto"/>
        <w:bottom w:val="none" w:sz="0" w:space="0" w:color="auto"/>
        <w:right w:val="none" w:sz="0" w:space="0" w:color="auto"/>
      </w:divBdr>
    </w:div>
    <w:div w:id="402992472">
      <w:bodyDiv w:val="1"/>
      <w:marLeft w:val="0"/>
      <w:marRight w:val="0"/>
      <w:marTop w:val="0"/>
      <w:marBottom w:val="0"/>
      <w:divBdr>
        <w:top w:val="none" w:sz="0" w:space="0" w:color="auto"/>
        <w:left w:val="none" w:sz="0" w:space="0" w:color="auto"/>
        <w:bottom w:val="none" w:sz="0" w:space="0" w:color="auto"/>
        <w:right w:val="none" w:sz="0" w:space="0" w:color="auto"/>
      </w:divBdr>
    </w:div>
    <w:div w:id="769005305">
      <w:bodyDiv w:val="1"/>
      <w:marLeft w:val="0"/>
      <w:marRight w:val="0"/>
      <w:marTop w:val="0"/>
      <w:marBottom w:val="0"/>
      <w:divBdr>
        <w:top w:val="none" w:sz="0" w:space="0" w:color="auto"/>
        <w:left w:val="none" w:sz="0" w:space="0" w:color="auto"/>
        <w:bottom w:val="none" w:sz="0" w:space="0" w:color="auto"/>
        <w:right w:val="none" w:sz="0" w:space="0" w:color="auto"/>
      </w:divBdr>
    </w:div>
    <w:div w:id="1516649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comments" Target="comments.xml"/><Relationship Id="rId39" Type="http://schemas.openxmlformats.org/officeDocument/2006/relationships/image" Target="media/image30.png"/><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7.jpe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cid:image001.png@01CC61A5.E19E7C60" TargetMode="External"/><Relationship Id="rId38" Type="http://schemas.openxmlformats.org/officeDocument/2006/relationships/image" Target="media/image29.png"/><Relationship Id="rId46" Type="http://schemas.openxmlformats.org/officeDocument/2006/relationships/image" Target="cid:image003.jpg@01CC5BF7.76DCE6E0"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image" Target="media/image32.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hyperlink" Target="mailto:blake.dawson@bdw.com" TargetMode="External"/><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cid:image004.png@01CC5E80.07E14390" TargetMode="External"/><Relationship Id="rId49" Type="http://schemas.openxmlformats.org/officeDocument/2006/relationships/image" Target="media/image38.png"/><Relationship Id="rId57" Type="http://schemas.microsoft.com/office/2007/relationships/stylesWithEffects" Target="stylesWithEffect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cid:image001.jpg@01CC5BFD.28A1FD20" TargetMode="External"/><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0BC546-09B6-4775-814B-012DED129A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1440</TotalTime>
  <Pages>45</Pages>
  <Words>4981</Words>
  <Characters>28397</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Hedlefs</dc:creator>
  <cp:lastModifiedBy>John Hedlefs</cp:lastModifiedBy>
  <cp:revision>3</cp:revision>
  <cp:lastPrinted>2011-08-16T05:07:00Z</cp:lastPrinted>
  <dcterms:created xsi:type="dcterms:W3CDTF">2011-08-23T22:31:00Z</dcterms:created>
  <dcterms:modified xsi:type="dcterms:W3CDTF">2011-08-24T23:37:00Z</dcterms:modified>
</cp:coreProperties>
</file>