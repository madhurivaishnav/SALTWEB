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7A44" w:rsidRPr="00BE71D6" w:rsidRDefault="00327A44" w:rsidP="00327A44">
      <w:pPr>
        <w:pStyle w:val="StyleCalibri24ptBoldCenteredAfter10ptLinespacing"/>
      </w:pPr>
      <w:bookmarkStart w:id="0" w:name="_Toc208731198"/>
      <w:r>
        <w:t>High Level</w:t>
      </w:r>
      <w:r w:rsidRPr="00BE71D6">
        <w:t xml:space="preserve"> D</w:t>
      </w:r>
      <w:r w:rsidR="000B2DA9">
        <w:t>esign</w:t>
      </w:r>
      <w:bookmarkEnd w:id="0"/>
    </w:p>
    <w:p w:rsidR="00327A44" w:rsidRDefault="00327A44" w:rsidP="00327A44">
      <w:pPr>
        <w:jc w:val="center"/>
        <w:rPr>
          <w:b/>
          <w:sz w:val="28"/>
          <w:szCs w:val="28"/>
        </w:rPr>
      </w:pPr>
      <w:r>
        <w:rPr>
          <w:b/>
          <w:sz w:val="28"/>
          <w:szCs w:val="28"/>
        </w:rPr>
        <w:t>Emerging Solutions</w:t>
      </w:r>
    </w:p>
    <w:p w:rsidR="00327A44" w:rsidRPr="005F6C57" w:rsidRDefault="00327A44" w:rsidP="00327A44">
      <w:pPr>
        <w:jc w:val="center"/>
      </w:pPr>
    </w:p>
    <w:p w:rsidR="00327A44" w:rsidRPr="005F6C57" w:rsidRDefault="00327A44" w:rsidP="00327A44">
      <w:pPr>
        <w:jc w:val="center"/>
      </w:pPr>
    </w:p>
    <w:p w:rsidR="00327A44" w:rsidRDefault="00327A44" w:rsidP="00327A44">
      <w:pPr>
        <w:jc w:val="center"/>
      </w:pPr>
      <w:r>
        <w:t>SALT 4.2 modifications</w:t>
      </w:r>
      <w:r w:rsidR="000B2DA9">
        <w:t xml:space="preserve"> (4.2.1)</w:t>
      </w:r>
    </w:p>
    <w:p w:rsidR="0019253C" w:rsidRDefault="0019253C" w:rsidP="00327A44">
      <w:pPr>
        <w:jc w:val="center"/>
      </w:pPr>
      <w:bookmarkStart w:id="1" w:name="_Toc208731201"/>
    </w:p>
    <w:p w:rsidR="0019253C" w:rsidRDefault="0019253C" w:rsidP="00327A44">
      <w:pPr>
        <w:jc w:val="center"/>
      </w:pPr>
    </w:p>
    <w:p w:rsidR="00327A44" w:rsidRPr="005F6C57" w:rsidRDefault="000B2DA9" w:rsidP="00327A44">
      <w:pPr>
        <w:jc w:val="center"/>
      </w:pPr>
      <w:r>
        <w:t xml:space="preserve">Document </w:t>
      </w:r>
      <w:r w:rsidR="00327A44" w:rsidRPr="005F6C57">
        <w:t>Version –</w:t>
      </w:r>
      <w:bookmarkEnd w:id="1"/>
      <w:r w:rsidR="00327A44" w:rsidRPr="005F6C57">
        <w:t xml:space="preserve"> </w:t>
      </w:r>
      <w:r w:rsidR="00912A4E">
        <w:t>1.</w:t>
      </w:r>
      <w:del w:id="2" w:author="John Hedlefs" w:date="2011-09-07T11:02:00Z">
        <w:r w:rsidR="00912A4E" w:rsidDel="00664000">
          <w:delText>0</w:delText>
        </w:r>
        <w:r w:rsidR="007835B2" w:rsidDel="00664000">
          <w:delText>1</w:delText>
        </w:r>
      </w:del>
      <w:ins w:id="3" w:author="John Hedlefs" w:date="2011-09-07T11:02:00Z">
        <w:r w:rsidR="00664000">
          <w:t>02</w:t>
        </w:r>
      </w:ins>
    </w:p>
    <w:p w:rsidR="00327A44" w:rsidRPr="005F6C57" w:rsidRDefault="00327A44" w:rsidP="00327A44">
      <w:pPr>
        <w:jc w:val="center"/>
      </w:pPr>
    </w:p>
    <w:p w:rsidR="00327A44" w:rsidRDefault="007835B2" w:rsidP="00327A44">
      <w:pPr>
        <w:jc w:val="center"/>
        <w:rPr>
          <w:b/>
        </w:rPr>
      </w:pPr>
      <w:del w:id="4" w:author="John Hedlefs" w:date="2011-09-07T11:03:00Z">
        <w:r w:rsidDel="00664000">
          <w:rPr>
            <w:b/>
          </w:rPr>
          <w:delText>06</w:delText>
        </w:r>
      </w:del>
      <w:ins w:id="5" w:author="John Hedlefs" w:date="2011-09-07T11:03:00Z">
        <w:r w:rsidR="00664000">
          <w:rPr>
            <w:b/>
          </w:rPr>
          <w:t>07</w:t>
        </w:r>
      </w:ins>
      <w:r w:rsidR="00327A44" w:rsidRPr="00397848">
        <w:rPr>
          <w:b/>
        </w:rPr>
        <w:t>/</w:t>
      </w:r>
      <w:r w:rsidR="00327A44">
        <w:rPr>
          <w:b/>
        </w:rPr>
        <w:t>0</w:t>
      </w:r>
      <w:r w:rsidR="00912A4E">
        <w:rPr>
          <w:b/>
        </w:rPr>
        <w:t>9</w:t>
      </w:r>
      <w:r w:rsidR="00327A44" w:rsidRPr="00397848">
        <w:rPr>
          <w:b/>
        </w:rPr>
        <w:t>/201</w:t>
      </w:r>
      <w:r w:rsidR="00327A44">
        <w:rPr>
          <w:b/>
        </w:rPr>
        <w:t>1</w:t>
      </w:r>
    </w:p>
    <w:p w:rsidR="00D1572D" w:rsidRDefault="00D1572D">
      <w:pPr>
        <w:spacing w:after="200" w:line="276" w:lineRule="auto"/>
      </w:pPr>
    </w:p>
    <w:p w:rsidR="00D1572D" w:rsidRDefault="00D1572D" w:rsidP="00D1572D">
      <w:pPr>
        <w:pStyle w:val="HeadingStyle"/>
        <w:spacing w:line="360" w:lineRule="auto"/>
      </w:pPr>
      <w:r>
        <w:t>Document Identification</w:t>
      </w:r>
    </w:p>
    <w:p w:rsidR="00D1572D" w:rsidRDefault="00D1572D" w:rsidP="00D1572D">
      <w:pPr>
        <w:spacing w:line="360" w:lineRule="auto"/>
      </w:pPr>
    </w:p>
    <w:tbl>
      <w:tblPr>
        <w:tblW w:w="8820" w:type="dxa"/>
        <w:tblInd w:w="108" w:type="dxa"/>
        <w:tblCellMar>
          <w:left w:w="0" w:type="dxa"/>
          <w:right w:w="0" w:type="dxa"/>
        </w:tblCellMar>
        <w:tblLook w:val="04A0"/>
      </w:tblPr>
      <w:tblGrid>
        <w:gridCol w:w="2772"/>
        <w:gridCol w:w="6048"/>
      </w:tblGrid>
      <w:tr w:rsidR="00D1572D" w:rsidTr="00D1572D">
        <w:trPr>
          <w:cantSplit/>
          <w:tblHeader/>
        </w:trPr>
        <w:tc>
          <w:tcPr>
            <w:tcW w:w="2772"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Project</w:t>
            </w:r>
          </w:p>
        </w:tc>
        <w:tc>
          <w:tcPr>
            <w:tcW w:w="604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D1572D" w:rsidRDefault="007054B2">
            <w:pPr>
              <w:spacing w:before="200" w:line="360" w:lineRule="auto"/>
              <w:rPr>
                <w:rFonts w:ascii="Verdana" w:hAnsi="Verdana" w:cs="Arial"/>
              </w:rPr>
            </w:pPr>
            <w:r>
              <w:t>Salt v4.2.1</w:t>
            </w:r>
          </w:p>
        </w:tc>
      </w:tr>
      <w:tr w:rsidR="00D1572D" w:rsidTr="00D1572D">
        <w:trPr>
          <w:cantSplit/>
          <w:tblHeader/>
        </w:trPr>
        <w:tc>
          <w:tcPr>
            <w:tcW w:w="2772"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Project Manager</w:t>
            </w:r>
          </w:p>
        </w:tc>
        <w:tc>
          <w:tcPr>
            <w:tcW w:w="6048" w:type="dxa"/>
            <w:tcBorders>
              <w:top w:val="nil"/>
              <w:left w:val="nil"/>
              <w:bottom w:val="single" w:sz="8" w:space="0" w:color="auto"/>
              <w:right w:val="single" w:sz="8" w:space="0" w:color="auto"/>
            </w:tcBorders>
            <w:tcMar>
              <w:top w:w="0" w:type="dxa"/>
              <w:left w:w="108" w:type="dxa"/>
              <w:bottom w:w="0" w:type="dxa"/>
              <w:right w:w="108" w:type="dxa"/>
            </w:tcMar>
            <w:hideMark/>
          </w:tcPr>
          <w:p w:rsidR="00D1572D" w:rsidRDefault="007054B2">
            <w:pPr>
              <w:spacing w:before="200" w:line="360" w:lineRule="auto"/>
              <w:rPr>
                <w:rFonts w:ascii="Verdana" w:hAnsi="Verdana" w:cs="Arial"/>
              </w:rPr>
            </w:pPr>
            <w:r>
              <w:t>Ashley Moore</w:t>
            </w:r>
          </w:p>
        </w:tc>
      </w:tr>
      <w:tr w:rsidR="00D1572D" w:rsidTr="00D1572D">
        <w:trPr>
          <w:cantSplit/>
          <w:tblHeader/>
        </w:trPr>
        <w:tc>
          <w:tcPr>
            <w:tcW w:w="2772"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Document Title</w:t>
            </w:r>
          </w:p>
        </w:tc>
        <w:tc>
          <w:tcPr>
            <w:tcW w:w="6048" w:type="dxa"/>
            <w:tcBorders>
              <w:top w:val="nil"/>
              <w:left w:val="nil"/>
              <w:bottom w:val="single" w:sz="8" w:space="0" w:color="auto"/>
              <w:right w:val="single" w:sz="8" w:space="0" w:color="auto"/>
            </w:tcBorders>
            <w:tcMar>
              <w:top w:w="0" w:type="dxa"/>
              <w:left w:w="108" w:type="dxa"/>
              <w:bottom w:w="0" w:type="dxa"/>
              <w:right w:w="108" w:type="dxa"/>
            </w:tcMar>
            <w:hideMark/>
          </w:tcPr>
          <w:p w:rsidR="00D1572D" w:rsidRDefault="007054B2">
            <w:pPr>
              <w:spacing w:before="200" w:line="360" w:lineRule="auto"/>
              <w:rPr>
                <w:rFonts w:ascii="Verdana" w:hAnsi="Verdana" w:cs="Arial"/>
              </w:rPr>
            </w:pPr>
            <w:r>
              <w:t>High Level Design</w:t>
            </w:r>
          </w:p>
        </w:tc>
      </w:tr>
      <w:tr w:rsidR="00D1572D" w:rsidTr="00D1572D">
        <w:trPr>
          <w:cantSplit/>
          <w:tblHeader/>
        </w:trPr>
        <w:tc>
          <w:tcPr>
            <w:tcW w:w="2772"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Author</w:t>
            </w:r>
          </w:p>
        </w:tc>
        <w:tc>
          <w:tcPr>
            <w:tcW w:w="6048" w:type="dxa"/>
            <w:tcBorders>
              <w:top w:val="nil"/>
              <w:left w:val="nil"/>
              <w:bottom w:val="single" w:sz="8" w:space="0" w:color="auto"/>
              <w:right w:val="single" w:sz="8" w:space="0" w:color="auto"/>
            </w:tcBorders>
            <w:tcMar>
              <w:top w:w="0" w:type="dxa"/>
              <w:left w:w="108" w:type="dxa"/>
              <w:bottom w:w="0" w:type="dxa"/>
              <w:right w:w="108" w:type="dxa"/>
            </w:tcMar>
            <w:hideMark/>
          </w:tcPr>
          <w:p w:rsidR="00D1572D" w:rsidRDefault="007054B2">
            <w:pPr>
              <w:spacing w:before="200" w:line="360" w:lineRule="auto"/>
              <w:rPr>
                <w:rFonts w:ascii="Verdana" w:hAnsi="Verdana" w:cs="Arial"/>
              </w:rPr>
            </w:pPr>
            <w:r>
              <w:t>John Hedlefs, Hitendra Jagtap</w:t>
            </w:r>
          </w:p>
        </w:tc>
      </w:tr>
      <w:tr w:rsidR="00D1572D" w:rsidTr="00D1572D">
        <w:trPr>
          <w:cantSplit/>
          <w:tblHeader/>
        </w:trPr>
        <w:tc>
          <w:tcPr>
            <w:tcW w:w="2772"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Filename</w:t>
            </w:r>
          </w:p>
        </w:tc>
        <w:tc>
          <w:tcPr>
            <w:tcW w:w="6048" w:type="dxa"/>
            <w:tcBorders>
              <w:top w:val="nil"/>
              <w:left w:val="nil"/>
              <w:bottom w:val="single" w:sz="8" w:space="0" w:color="auto"/>
              <w:right w:val="single" w:sz="8" w:space="0" w:color="auto"/>
            </w:tcBorders>
            <w:tcMar>
              <w:top w:w="0" w:type="dxa"/>
              <w:left w:w="108" w:type="dxa"/>
              <w:bottom w:w="0" w:type="dxa"/>
              <w:right w:w="108" w:type="dxa"/>
            </w:tcMar>
            <w:hideMark/>
          </w:tcPr>
          <w:p w:rsidR="00D1572D" w:rsidRDefault="00E834B0" w:rsidP="007835B2">
            <w:pPr>
              <w:spacing w:before="200" w:line="360" w:lineRule="auto"/>
              <w:rPr>
                <w:rFonts w:ascii="Verdana" w:hAnsi="Verdana" w:cs="Arial"/>
              </w:rPr>
            </w:pPr>
            <w:r>
              <w:t xml:space="preserve">SALT 4 2 1 HLD v0 1 </w:t>
            </w:r>
            <w:r w:rsidR="007835B2">
              <w:t>20110906</w:t>
            </w:r>
          </w:p>
        </w:tc>
      </w:tr>
      <w:tr w:rsidR="00D1572D" w:rsidTr="00D1572D">
        <w:trPr>
          <w:cantSplit/>
          <w:tblHeader/>
        </w:trPr>
        <w:tc>
          <w:tcPr>
            <w:tcW w:w="2772"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Version</w:t>
            </w:r>
          </w:p>
        </w:tc>
        <w:tc>
          <w:tcPr>
            <w:tcW w:w="6048" w:type="dxa"/>
            <w:tcBorders>
              <w:top w:val="nil"/>
              <w:left w:val="nil"/>
              <w:bottom w:val="single" w:sz="8" w:space="0" w:color="auto"/>
              <w:right w:val="single" w:sz="8" w:space="0" w:color="auto"/>
            </w:tcBorders>
            <w:tcMar>
              <w:top w:w="0" w:type="dxa"/>
              <w:left w:w="108" w:type="dxa"/>
              <w:bottom w:w="0" w:type="dxa"/>
              <w:right w:w="108" w:type="dxa"/>
            </w:tcMar>
            <w:hideMark/>
          </w:tcPr>
          <w:p w:rsidR="00D1572D" w:rsidRDefault="00D1572D" w:rsidP="00664000">
            <w:pPr>
              <w:spacing w:before="200" w:line="360" w:lineRule="auto"/>
              <w:rPr>
                <w:rFonts w:ascii="Verdana" w:hAnsi="Verdana" w:cs="Arial"/>
                <w:snapToGrid w:val="0"/>
              </w:rPr>
            </w:pPr>
            <w:r>
              <w:rPr>
                <w:snapToGrid w:val="0"/>
              </w:rPr>
              <w:t>1.</w:t>
            </w:r>
            <w:del w:id="6" w:author="John Hedlefs" w:date="2011-09-07T11:03:00Z">
              <w:r w:rsidR="007054B2" w:rsidDel="00664000">
                <w:rPr>
                  <w:snapToGrid w:val="0"/>
                </w:rPr>
                <w:delText>0</w:delText>
              </w:r>
              <w:r w:rsidR="007835B2" w:rsidDel="00664000">
                <w:rPr>
                  <w:snapToGrid w:val="0"/>
                </w:rPr>
                <w:delText>1</w:delText>
              </w:r>
            </w:del>
            <w:ins w:id="7" w:author="John Hedlefs" w:date="2011-09-07T11:03:00Z">
              <w:r w:rsidR="00664000">
                <w:rPr>
                  <w:snapToGrid w:val="0"/>
                </w:rPr>
                <w:t>02</w:t>
              </w:r>
            </w:ins>
          </w:p>
        </w:tc>
      </w:tr>
      <w:tr w:rsidR="00D1572D" w:rsidTr="00D1572D">
        <w:trPr>
          <w:cantSplit/>
          <w:tblHeader/>
        </w:trPr>
        <w:tc>
          <w:tcPr>
            <w:tcW w:w="2772"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1572D" w:rsidRDefault="00D1572D">
            <w:pPr>
              <w:spacing w:before="200" w:line="360" w:lineRule="auto"/>
              <w:rPr>
                <w:rFonts w:ascii="Verdana" w:hAnsi="Verdana" w:cs="Arial"/>
                <w:b/>
                <w:bCs/>
              </w:rPr>
            </w:pPr>
            <w:r>
              <w:rPr>
                <w:b/>
                <w:bCs/>
              </w:rPr>
              <w:t>Modification Date</w:t>
            </w:r>
          </w:p>
        </w:tc>
        <w:tc>
          <w:tcPr>
            <w:tcW w:w="6048" w:type="dxa"/>
            <w:tcBorders>
              <w:top w:val="nil"/>
              <w:left w:val="nil"/>
              <w:bottom w:val="single" w:sz="8" w:space="0" w:color="auto"/>
              <w:right w:val="single" w:sz="8" w:space="0" w:color="auto"/>
            </w:tcBorders>
            <w:tcMar>
              <w:top w:w="0" w:type="dxa"/>
              <w:left w:w="108" w:type="dxa"/>
              <w:bottom w:w="0" w:type="dxa"/>
              <w:right w:w="108" w:type="dxa"/>
            </w:tcMar>
            <w:hideMark/>
          </w:tcPr>
          <w:p w:rsidR="00D1572D" w:rsidRDefault="007054B2" w:rsidP="00664000">
            <w:pPr>
              <w:spacing w:before="200" w:line="360" w:lineRule="auto"/>
              <w:rPr>
                <w:rFonts w:ascii="Verdana" w:hAnsi="Verdana" w:cs="Arial"/>
                <w:snapToGrid w:val="0"/>
              </w:rPr>
            </w:pPr>
            <w:del w:id="8" w:author="John Hedlefs" w:date="2011-09-07T11:03:00Z">
              <w:r w:rsidDel="00664000">
                <w:rPr>
                  <w:snapToGrid w:val="0"/>
                </w:rPr>
                <w:delText>Thurs</w:delText>
              </w:r>
              <w:r w:rsidR="00D1572D" w:rsidDel="00664000">
                <w:rPr>
                  <w:snapToGrid w:val="0"/>
                </w:rPr>
                <w:delText>day</w:delText>
              </w:r>
            </w:del>
            <w:ins w:id="9" w:author="John Hedlefs" w:date="2011-09-07T11:03:00Z">
              <w:r w:rsidR="00664000">
                <w:rPr>
                  <w:snapToGrid w:val="0"/>
                </w:rPr>
                <w:t>Wednesday</w:t>
              </w:r>
            </w:ins>
            <w:r w:rsidR="00D1572D">
              <w:rPr>
                <w:snapToGrid w:val="0"/>
              </w:rPr>
              <w:t xml:space="preserve">, </w:t>
            </w:r>
            <w:del w:id="10" w:author="John Hedlefs" w:date="2011-09-07T11:03:00Z">
              <w:r w:rsidDel="00664000">
                <w:rPr>
                  <w:snapToGrid w:val="0"/>
                </w:rPr>
                <w:delText>0</w:delText>
              </w:r>
              <w:r w:rsidR="00E834B0" w:rsidDel="00664000">
                <w:rPr>
                  <w:snapToGrid w:val="0"/>
                </w:rPr>
                <w:delText>2</w:delText>
              </w:r>
              <w:r w:rsidR="00D1572D" w:rsidDel="00664000">
                <w:rPr>
                  <w:snapToGrid w:val="0"/>
                </w:rPr>
                <w:delText xml:space="preserve"> </w:delText>
              </w:r>
            </w:del>
            <w:ins w:id="11" w:author="John Hedlefs" w:date="2011-09-07T11:03:00Z">
              <w:r w:rsidR="00664000">
                <w:rPr>
                  <w:snapToGrid w:val="0"/>
                </w:rPr>
                <w:t xml:space="preserve">07 </w:t>
              </w:r>
            </w:ins>
            <w:r>
              <w:rPr>
                <w:snapToGrid w:val="0"/>
              </w:rPr>
              <w:t>September</w:t>
            </w:r>
            <w:r w:rsidR="00D1572D">
              <w:rPr>
                <w:snapToGrid w:val="0"/>
              </w:rPr>
              <w:t xml:space="preserve"> 2011</w:t>
            </w:r>
          </w:p>
        </w:tc>
      </w:tr>
    </w:tbl>
    <w:p w:rsidR="00D1572D" w:rsidRDefault="00D1572D" w:rsidP="00D1572D">
      <w:pPr>
        <w:spacing w:line="360" w:lineRule="auto"/>
        <w:rPr>
          <w:rFonts w:ascii="Verdana" w:hAnsi="Verdana" w:cs="Arial"/>
        </w:rPr>
      </w:pPr>
    </w:p>
    <w:p w:rsidR="00D1572D" w:rsidRDefault="00D1572D" w:rsidP="00D1572D">
      <w:pPr>
        <w:pStyle w:val="HeadingStyle"/>
        <w:spacing w:line="360" w:lineRule="auto"/>
        <w:rPr>
          <w:sz w:val="28"/>
          <w:szCs w:val="28"/>
        </w:rPr>
      </w:pPr>
      <w:bookmarkStart w:id="12" w:name="_Toc126565074"/>
      <w:bookmarkStart w:id="13" w:name="_Toc126562857"/>
      <w:bookmarkStart w:id="14" w:name="_Toc126563037"/>
      <w:bookmarkEnd w:id="12"/>
      <w:bookmarkEnd w:id="13"/>
      <w:bookmarkEnd w:id="14"/>
      <w:r>
        <w:t>Version History</w:t>
      </w:r>
    </w:p>
    <w:p w:rsidR="00D1572D" w:rsidRDefault="00D1572D" w:rsidP="00D1572D">
      <w:pPr>
        <w:spacing w:line="360" w:lineRule="auto"/>
        <w:rPr>
          <w:sz w:val="20"/>
          <w:szCs w:val="20"/>
        </w:rPr>
      </w:pPr>
    </w:p>
    <w:tbl>
      <w:tblPr>
        <w:tblW w:w="9720" w:type="dxa"/>
        <w:tblInd w:w="108" w:type="dxa"/>
        <w:tblLayout w:type="fixed"/>
        <w:tblCellMar>
          <w:left w:w="0" w:type="dxa"/>
          <w:right w:w="0" w:type="dxa"/>
        </w:tblCellMar>
        <w:tblLook w:val="04A0"/>
        <w:tblPrChange w:id="15" w:author="John Hedlefs" w:date="2011-09-07T11:09:00Z">
          <w:tblPr>
            <w:tblW w:w="9720" w:type="dxa"/>
            <w:tblInd w:w="108" w:type="dxa"/>
            <w:tblCellMar>
              <w:left w:w="0" w:type="dxa"/>
              <w:right w:w="0" w:type="dxa"/>
            </w:tblCellMar>
            <w:tblLook w:val="04A0"/>
          </w:tblPr>
        </w:tblPrChange>
      </w:tblPr>
      <w:tblGrid>
        <w:gridCol w:w="1260"/>
        <w:gridCol w:w="1440"/>
        <w:gridCol w:w="1836"/>
        <w:gridCol w:w="4395"/>
        <w:gridCol w:w="789"/>
        <w:tblGridChange w:id="16">
          <w:tblGrid>
            <w:gridCol w:w="1260"/>
            <w:gridCol w:w="1440"/>
            <w:gridCol w:w="2160"/>
            <w:gridCol w:w="3600"/>
            <w:gridCol w:w="1260"/>
          </w:tblGrid>
        </w:tblGridChange>
      </w:tblGrid>
      <w:tr w:rsidR="00D1572D" w:rsidTr="00664000">
        <w:tc>
          <w:tcPr>
            <w:tcW w:w="1260" w:type="dxa"/>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Change w:id="17" w:author="John Hedlefs" w:date="2011-09-07T11:09:00Z">
              <w:tcPr>
                <w:tcW w:w="1260" w:type="dxa"/>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tcPrChange>
          </w:tcPr>
          <w:p w:rsidR="00D1572D" w:rsidRDefault="00D1572D">
            <w:pPr>
              <w:spacing w:before="200" w:line="360" w:lineRule="auto"/>
              <w:rPr>
                <w:rFonts w:ascii="Verdana" w:hAnsi="Verdana" w:cs="Arial"/>
                <w:b/>
                <w:bCs/>
              </w:rPr>
            </w:pPr>
            <w:r>
              <w:rPr>
                <w:b/>
                <w:bCs/>
              </w:rPr>
              <w:t>Version</w:t>
            </w:r>
          </w:p>
        </w:tc>
        <w:tc>
          <w:tcPr>
            <w:tcW w:w="144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Change w:id="18" w:author="John Hedlefs" w:date="2011-09-07T11:09:00Z">
              <w:tcPr>
                <w:tcW w:w="144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tcPrChange>
          </w:tcPr>
          <w:p w:rsidR="00D1572D" w:rsidRDefault="00D1572D">
            <w:pPr>
              <w:spacing w:before="200" w:line="360" w:lineRule="auto"/>
              <w:rPr>
                <w:rFonts w:ascii="Verdana" w:hAnsi="Verdana" w:cs="Arial"/>
                <w:b/>
                <w:bCs/>
              </w:rPr>
            </w:pPr>
            <w:r>
              <w:rPr>
                <w:b/>
                <w:bCs/>
              </w:rPr>
              <w:t>Date</w:t>
            </w:r>
          </w:p>
        </w:tc>
        <w:tc>
          <w:tcPr>
            <w:tcW w:w="1836"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Change w:id="19" w:author="John Hedlefs" w:date="2011-09-07T11:09:00Z">
              <w:tcPr>
                <w:tcW w:w="216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tcPrChange>
          </w:tcPr>
          <w:p w:rsidR="00D1572D" w:rsidRDefault="00D1572D">
            <w:pPr>
              <w:spacing w:before="200" w:line="360" w:lineRule="auto"/>
              <w:rPr>
                <w:rFonts w:ascii="Verdana" w:hAnsi="Verdana" w:cs="Arial"/>
                <w:b/>
                <w:bCs/>
              </w:rPr>
            </w:pPr>
            <w:r>
              <w:rPr>
                <w:b/>
                <w:bCs/>
              </w:rPr>
              <w:t>Author(s)</w:t>
            </w:r>
          </w:p>
        </w:tc>
        <w:tc>
          <w:tcPr>
            <w:tcW w:w="4395"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Change w:id="20" w:author="John Hedlefs" w:date="2011-09-07T11:09:00Z">
              <w:tcPr>
                <w:tcW w:w="360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tcPrChange>
          </w:tcPr>
          <w:p w:rsidR="00D1572D" w:rsidRDefault="00D1572D">
            <w:pPr>
              <w:spacing w:before="200" w:line="360" w:lineRule="auto"/>
              <w:rPr>
                <w:rFonts w:ascii="Verdana" w:hAnsi="Verdana" w:cs="Arial"/>
                <w:b/>
                <w:bCs/>
              </w:rPr>
            </w:pPr>
            <w:r>
              <w:rPr>
                <w:b/>
                <w:bCs/>
              </w:rPr>
              <w:t>Details</w:t>
            </w:r>
          </w:p>
        </w:tc>
        <w:tc>
          <w:tcPr>
            <w:tcW w:w="789"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Change w:id="21" w:author="John Hedlefs" w:date="2011-09-07T11:09:00Z">
              <w:tcPr>
                <w:tcW w:w="126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tcPrChange>
          </w:tcPr>
          <w:p w:rsidR="00D1572D" w:rsidRDefault="00D1572D">
            <w:pPr>
              <w:spacing w:before="200" w:line="360" w:lineRule="auto"/>
              <w:rPr>
                <w:rFonts w:ascii="Verdana" w:hAnsi="Verdana" w:cs="Arial"/>
                <w:b/>
                <w:bCs/>
              </w:rPr>
            </w:pPr>
            <w:r>
              <w:rPr>
                <w:b/>
                <w:bCs/>
              </w:rPr>
              <w:t>Status</w:t>
            </w:r>
          </w:p>
        </w:tc>
      </w:tr>
      <w:tr w:rsidR="00D1572D" w:rsidTr="00664000">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22"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r>
              <w:t>Draft 1</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Change w:id="23"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p>
        </w:tc>
        <w:tc>
          <w:tcPr>
            <w:tcW w:w="1836" w:type="dxa"/>
            <w:tcBorders>
              <w:top w:val="nil"/>
              <w:left w:val="nil"/>
              <w:bottom w:val="single" w:sz="8" w:space="0" w:color="auto"/>
              <w:right w:val="single" w:sz="8" w:space="0" w:color="auto"/>
            </w:tcBorders>
            <w:tcMar>
              <w:top w:w="0" w:type="dxa"/>
              <w:left w:w="108" w:type="dxa"/>
              <w:bottom w:w="0" w:type="dxa"/>
              <w:right w:w="108" w:type="dxa"/>
            </w:tcMar>
            <w:hideMark/>
            <w:tcPrChange w:id="24"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072DD7">
            <w:pPr>
              <w:spacing w:before="200" w:line="360" w:lineRule="auto"/>
              <w:rPr>
                <w:rFonts w:ascii="Verdana" w:hAnsi="Verdana" w:cs="Arial"/>
              </w:rPr>
            </w:pPr>
            <w:r>
              <w:t>John Hedlefs, Hitendra Jagtap</w:t>
            </w:r>
          </w:p>
        </w:tc>
        <w:tc>
          <w:tcPr>
            <w:tcW w:w="4395" w:type="dxa"/>
            <w:tcBorders>
              <w:top w:val="nil"/>
              <w:left w:val="nil"/>
              <w:bottom w:val="single" w:sz="8" w:space="0" w:color="auto"/>
              <w:right w:val="single" w:sz="8" w:space="0" w:color="auto"/>
            </w:tcBorders>
            <w:tcMar>
              <w:top w:w="0" w:type="dxa"/>
              <w:left w:w="108" w:type="dxa"/>
              <w:bottom w:w="0" w:type="dxa"/>
              <w:right w:w="108" w:type="dxa"/>
            </w:tcMar>
            <w:hideMark/>
            <w:tcPrChange w:id="25"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r>
              <w:t>Draft</w:t>
            </w:r>
          </w:p>
        </w:tc>
        <w:tc>
          <w:tcPr>
            <w:tcW w:w="789" w:type="dxa"/>
            <w:tcBorders>
              <w:top w:val="nil"/>
              <w:left w:val="nil"/>
              <w:bottom w:val="single" w:sz="8" w:space="0" w:color="auto"/>
              <w:right w:val="single" w:sz="8" w:space="0" w:color="auto"/>
            </w:tcBorders>
            <w:tcMar>
              <w:top w:w="0" w:type="dxa"/>
              <w:left w:w="108" w:type="dxa"/>
              <w:bottom w:w="0" w:type="dxa"/>
              <w:right w:w="108" w:type="dxa"/>
            </w:tcMar>
            <w:tcPrChange w:id="26"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D1572D" w:rsidRDefault="00D1572D">
            <w:pPr>
              <w:spacing w:before="200" w:line="360" w:lineRule="auto"/>
              <w:rPr>
                <w:rFonts w:ascii="Verdana" w:hAnsi="Verdana" w:cs="Arial"/>
              </w:rPr>
            </w:pPr>
          </w:p>
        </w:tc>
      </w:tr>
      <w:tr w:rsidR="00D1572D" w:rsidTr="00664000">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27"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r>
              <w:t>Draft 2</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Change w:id="28"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p>
        </w:tc>
        <w:tc>
          <w:tcPr>
            <w:tcW w:w="1836" w:type="dxa"/>
            <w:tcBorders>
              <w:top w:val="nil"/>
              <w:left w:val="nil"/>
              <w:bottom w:val="single" w:sz="8" w:space="0" w:color="auto"/>
              <w:right w:val="single" w:sz="8" w:space="0" w:color="auto"/>
            </w:tcBorders>
            <w:tcMar>
              <w:top w:w="0" w:type="dxa"/>
              <w:left w:w="108" w:type="dxa"/>
              <w:bottom w:w="0" w:type="dxa"/>
              <w:right w:w="108" w:type="dxa"/>
            </w:tcMar>
            <w:hideMark/>
            <w:tcPrChange w:id="29"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072DD7">
            <w:pPr>
              <w:spacing w:before="200" w:line="360" w:lineRule="auto"/>
              <w:rPr>
                <w:rFonts w:ascii="Verdana" w:hAnsi="Verdana" w:cs="Arial"/>
              </w:rPr>
            </w:pPr>
            <w:r>
              <w:t xml:space="preserve">John Hedlefs, </w:t>
            </w:r>
            <w:r>
              <w:lastRenderedPageBreak/>
              <w:t>Hitendra Jagtap</w:t>
            </w:r>
          </w:p>
        </w:tc>
        <w:tc>
          <w:tcPr>
            <w:tcW w:w="4395" w:type="dxa"/>
            <w:tcBorders>
              <w:top w:val="nil"/>
              <w:left w:val="nil"/>
              <w:bottom w:val="single" w:sz="8" w:space="0" w:color="auto"/>
              <w:right w:val="single" w:sz="8" w:space="0" w:color="auto"/>
            </w:tcBorders>
            <w:tcMar>
              <w:top w:w="0" w:type="dxa"/>
              <w:left w:w="108" w:type="dxa"/>
              <w:bottom w:w="0" w:type="dxa"/>
              <w:right w:w="108" w:type="dxa"/>
            </w:tcMar>
            <w:tcPrChange w:id="30"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tcPr>
            </w:tcPrChange>
          </w:tcPr>
          <w:p w:rsidR="00D1572D" w:rsidRDefault="002F17E0">
            <w:pPr>
              <w:spacing w:before="200" w:line="360" w:lineRule="auto"/>
              <w:rPr>
                <w:rFonts w:ascii="Verdana" w:hAnsi="Verdana" w:cs="Arial"/>
              </w:rPr>
            </w:pPr>
            <w:r>
              <w:lastRenderedPageBreak/>
              <w:t>Draft</w:t>
            </w:r>
          </w:p>
        </w:tc>
        <w:tc>
          <w:tcPr>
            <w:tcW w:w="789" w:type="dxa"/>
            <w:tcBorders>
              <w:top w:val="nil"/>
              <w:left w:val="nil"/>
              <w:bottom w:val="single" w:sz="8" w:space="0" w:color="auto"/>
              <w:right w:val="single" w:sz="8" w:space="0" w:color="auto"/>
            </w:tcBorders>
            <w:tcMar>
              <w:top w:w="0" w:type="dxa"/>
              <w:left w:w="108" w:type="dxa"/>
              <w:bottom w:w="0" w:type="dxa"/>
              <w:right w:w="108" w:type="dxa"/>
            </w:tcMar>
            <w:tcPrChange w:id="31"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D1572D" w:rsidRDefault="00D1572D">
            <w:pPr>
              <w:spacing w:before="200" w:line="360" w:lineRule="auto"/>
              <w:rPr>
                <w:rFonts w:ascii="Verdana" w:hAnsi="Verdana" w:cs="Arial"/>
              </w:rPr>
            </w:pPr>
          </w:p>
        </w:tc>
      </w:tr>
      <w:tr w:rsidR="00D1572D" w:rsidTr="00664000">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32"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r>
              <w:lastRenderedPageBreak/>
              <w:t>Draft 3</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Change w:id="33"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D1572D">
            <w:pPr>
              <w:spacing w:before="200" w:line="360" w:lineRule="auto"/>
              <w:rPr>
                <w:rFonts w:ascii="Verdana" w:hAnsi="Verdana" w:cs="Arial"/>
              </w:rPr>
            </w:pPr>
          </w:p>
        </w:tc>
        <w:tc>
          <w:tcPr>
            <w:tcW w:w="1836" w:type="dxa"/>
            <w:tcBorders>
              <w:top w:val="nil"/>
              <w:left w:val="nil"/>
              <w:bottom w:val="single" w:sz="8" w:space="0" w:color="auto"/>
              <w:right w:val="single" w:sz="8" w:space="0" w:color="auto"/>
            </w:tcBorders>
            <w:tcMar>
              <w:top w:w="0" w:type="dxa"/>
              <w:left w:w="108" w:type="dxa"/>
              <w:bottom w:w="0" w:type="dxa"/>
              <w:right w:w="108" w:type="dxa"/>
            </w:tcMar>
            <w:hideMark/>
            <w:tcPrChange w:id="34"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072DD7">
            <w:pPr>
              <w:spacing w:before="200" w:line="360" w:lineRule="auto"/>
              <w:rPr>
                <w:rFonts w:ascii="Verdana" w:hAnsi="Verdana" w:cs="Arial"/>
              </w:rPr>
            </w:pPr>
            <w:r>
              <w:t>John Hedlefs, Hitendra Jagtap</w:t>
            </w:r>
          </w:p>
        </w:tc>
        <w:tc>
          <w:tcPr>
            <w:tcW w:w="4395" w:type="dxa"/>
            <w:tcBorders>
              <w:top w:val="nil"/>
              <w:left w:val="nil"/>
              <w:bottom w:val="single" w:sz="8" w:space="0" w:color="auto"/>
              <w:right w:val="single" w:sz="8" w:space="0" w:color="auto"/>
            </w:tcBorders>
            <w:tcMar>
              <w:top w:w="0" w:type="dxa"/>
              <w:left w:w="108" w:type="dxa"/>
              <w:bottom w:w="0" w:type="dxa"/>
              <w:right w:w="108" w:type="dxa"/>
            </w:tcMar>
            <w:hideMark/>
            <w:tcPrChange w:id="35"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2F17E0">
            <w:pPr>
              <w:spacing w:before="200" w:line="360" w:lineRule="auto"/>
              <w:rPr>
                <w:rFonts w:ascii="Verdana" w:hAnsi="Verdana" w:cs="Arial"/>
              </w:rPr>
            </w:pPr>
            <w:r>
              <w:t>Draft</w:t>
            </w:r>
          </w:p>
        </w:tc>
        <w:tc>
          <w:tcPr>
            <w:tcW w:w="789" w:type="dxa"/>
            <w:tcBorders>
              <w:top w:val="nil"/>
              <w:left w:val="nil"/>
              <w:bottom w:val="single" w:sz="8" w:space="0" w:color="auto"/>
              <w:right w:val="single" w:sz="8" w:space="0" w:color="auto"/>
            </w:tcBorders>
            <w:tcMar>
              <w:top w:w="0" w:type="dxa"/>
              <w:left w:w="108" w:type="dxa"/>
              <w:bottom w:w="0" w:type="dxa"/>
              <w:right w:w="108" w:type="dxa"/>
            </w:tcMar>
            <w:tcPrChange w:id="36"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D1572D" w:rsidRDefault="00D1572D">
            <w:pPr>
              <w:spacing w:before="200" w:line="360" w:lineRule="auto"/>
              <w:rPr>
                <w:rFonts w:ascii="Verdana" w:hAnsi="Verdana" w:cs="Arial"/>
              </w:rPr>
            </w:pPr>
          </w:p>
        </w:tc>
      </w:tr>
      <w:tr w:rsidR="00D1572D" w:rsidTr="00664000">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37"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D1572D" w:rsidRDefault="007054B2">
            <w:pPr>
              <w:spacing w:before="200" w:line="360" w:lineRule="auto"/>
              <w:rPr>
                <w:rFonts w:ascii="Verdana" w:hAnsi="Verdana" w:cs="Arial"/>
              </w:rPr>
            </w:pPr>
            <w:r>
              <w:t>Draft 4</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Change w:id="38"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7054B2" w:rsidP="007054B2">
            <w:pPr>
              <w:spacing w:before="200" w:line="360" w:lineRule="auto"/>
              <w:rPr>
                <w:rFonts w:ascii="Verdana" w:hAnsi="Verdana" w:cs="Arial"/>
              </w:rPr>
            </w:pPr>
            <w:r>
              <w:t>0</w:t>
            </w:r>
            <w:r w:rsidR="00E834B0">
              <w:t>2</w:t>
            </w:r>
            <w:r>
              <w:t>/09</w:t>
            </w:r>
            <w:r w:rsidR="00D1572D">
              <w:t>/20</w:t>
            </w:r>
            <w:r>
              <w:t>11</w:t>
            </w:r>
          </w:p>
        </w:tc>
        <w:tc>
          <w:tcPr>
            <w:tcW w:w="1836" w:type="dxa"/>
            <w:tcBorders>
              <w:top w:val="nil"/>
              <w:left w:val="nil"/>
              <w:bottom w:val="single" w:sz="8" w:space="0" w:color="auto"/>
              <w:right w:val="single" w:sz="8" w:space="0" w:color="auto"/>
            </w:tcBorders>
            <w:tcMar>
              <w:top w:w="0" w:type="dxa"/>
              <w:left w:w="108" w:type="dxa"/>
              <w:bottom w:w="0" w:type="dxa"/>
              <w:right w:w="108" w:type="dxa"/>
            </w:tcMar>
            <w:hideMark/>
            <w:tcPrChange w:id="39"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072DD7">
            <w:pPr>
              <w:spacing w:before="200" w:line="360" w:lineRule="auto"/>
              <w:rPr>
                <w:rFonts w:ascii="Verdana" w:hAnsi="Verdana" w:cs="Arial"/>
              </w:rPr>
            </w:pPr>
            <w:r>
              <w:t>John Hedlefs, Hitendra Jagtap</w:t>
            </w:r>
          </w:p>
        </w:tc>
        <w:tc>
          <w:tcPr>
            <w:tcW w:w="4395" w:type="dxa"/>
            <w:tcBorders>
              <w:top w:val="nil"/>
              <w:left w:val="nil"/>
              <w:bottom w:val="single" w:sz="8" w:space="0" w:color="auto"/>
              <w:right w:val="single" w:sz="8" w:space="0" w:color="auto"/>
            </w:tcBorders>
            <w:tcMar>
              <w:top w:w="0" w:type="dxa"/>
              <w:left w:w="108" w:type="dxa"/>
              <w:bottom w:w="0" w:type="dxa"/>
              <w:right w:w="108" w:type="dxa"/>
            </w:tcMar>
            <w:hideMark/>
            <w:tcPrChange w:id="40"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D1572D" w:rsidRDefault="002F17E0">
            <w:pPr>
              <w:spacing w:before="200" w:line="360" w:lineRule="auto"/>
            </w:pPr>
            <w:r>
              <w:t>Incorporated comments from Wednesday, 31 Aug 2011 meeting</w:t>
            </w:r>
          </w:p>
          <w:p w:rsidR="00A15577" w:rsidRDefault="00A15577">
            <w:pPr>
              <w:spacing w:before="200" w:line="360" w:lineRule="auto"/>
            </w:pPr>
            <w:r>
              <w:t>Modified CC list interface in Section 1</w:t>
            </w:r>
          </w:p>
          <w:p w:rsidR="00D67EF3" w:rsidRDefault="00D67EF3">
            <w:pPr>
              <w:spacing w:before="200" w:line="360" w:lineRule="auto"/>
            </w:pPr>
            <w:r>
              <w:t xml:space="preserve">Modified complete Section 4 along with </w:t>
            </w:r>
            <w:r w:rsidR="00CF2736">
              <w:t xml:space="preserve">new </w:t>
            </w:r>
            <w:r>
              <w:t>screenshots</w:t>
            </w:r>
          </w:p>
          <w:p w:rsidR="00A179FC" w:rsidRDefault="00A179FC">
            <w:pPr>
              <w:spacing w:before="200" w:line="360" w:lineRule="auto"/>
            </w:pPr>
            <w:r>
              <w:t>Added “Export” functionality to section 2 and section 3</w:t>
            </w:r>
          </w:p>
          <w:p w:rsidR="00A179FC" w:rsidRDefault="00A179FC">
            <w:pPr>
              <w:spacing w:before="200" w:line="360" w:lineRule="auto"/>
            </w:pPr>
            <w:r>
              <w:t>Modified Section 9</w:t>
            </w:r>
            <w:r w:rsidR="00CF2736">
              <w:t>: “Stop Emails”</w:t>
            </w:r>
          </w:p>
          <w:p w:rsidR="00CF2736" w:rsidRDefault="00CF2736">
            <w:pPr>
              <w:spacing w:before="200" w:line="360" w:lineRule="auto"/>
            </w:pPr>
            <w:r>
              <w:t>Modified Section 6: MyTraining screenshots</w:t>
            </w:r>
          </w:p>
          <w:p w:rsidR="00E834B0" w:rsidRDefault="00E834B0">
            <w:pPr>
              <w:spacing w:before="200" w:line="360" w:lineRule="auto"/>
              <w:rPr>
                <w:rFonts w:ascii="Verdana" w:hAnsi="Verdana" w:cs="Arial"/>
              </w:rPr>
            </w:pPr>
            <w:r>
              <w:t>Added XML import users scenario in section 5</w:t>
            </w:r>
          </w:p>
        </w:tc>
        <w:tc>
          <w:tcPr>
            <w:tcW w:w="789" w:type="dxa"/>
            <w:tcBorders>
              <w:top w:val="nil"/>
              <w:left w:val="nil"/>
              <w:bottom w:val="single" w:sz="8" w:space="0" w:color="auto"/>
              <w:right w:val="single" w:sz="8" w:space="0" w:color="auto"/>
            </w:tcBorders>
            <w:tcMar>
              <w:top w:w="0" w:type="dxa"/>
              <w:left w:w="108" w:type="dxa"/>
              <w:bottom w:w="0" w:type="dxa"/>
              <w:right w:w="108" w:type="dxa"/>
            </w:tcMar>
            <w:tcPrChange w:id="41"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D1572D" w:rsidRDefault="00D1572D">
            <w:pPr>
              <w:spacing w:before="200" w:line="360" w:lineRule="auto"/>
              <w:rPr>
                <w:rFonts w:ascii="Verdana" w:hAnsi="Verdana" w:cs="Arial"/>
              </w:rPr>
            </w:pPr>
          </w:p>
        </w:tc>
      </w:tr>
      <w:tr w:rsidR="00664000" w:rsidTr="00664000">
        <w:trPr>
          <w:ins w:id="42" w:author="John Hedlefs" w:date="2011-09-07T11:03: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43"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44" w:author="John Hedlefs" w:date="2011-09-07T11:03:00Z"/>
              </w:rPr>
            </w:pPr>
            <w:ins w:id="45" w:author="John Hedlefs" w:date="2011-09-07T11:04:00Z">
              <w:r>
                <w:t>Draft 5</w:t>
              </w:r>
            </w:ins>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46"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47" w:author="John Hedlefs" w:date="2011-09-07T11:03:00Z"/>
              </w:rPr>
            </w:pPr>
            <w:ins w:id="48" w:author="John Hedlefs" w:date="2011-09-07T11:05:00Z">
              <w:r>
                <w:t>06/09/2011</w:t>
              </w:r>
            </w:ins>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49"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50" w:author="John Hedlefs" w:date="2011-09-07T11:03:00Z"/>
              </w:rPr>
            </w:pPr>
            <w:ins w:id="51" w:author="John Hedlefs" w:date="2011-09-07T11:05:00Z">
              <w:r>
                <w:t>John Hedlefs, Hitendra Jagtap</w:t>
              </w:r>
            </w:ins>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52"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53" w:author="John Hedlefs" w:date="2011-09-07T11:06:00Z"/>
              </w:rPr>
            </w:pPr>
            <w:ins w:id="54" w:author="John Hedlefs" w:date="2011-09-07T11:05:00Z">
              <w:r>
                <w:t>Incorporated comments from</w:t>
              </w:r>
            </w:ins>
            <w:ins w:id="55" w:author="John Hedlefs" w:date="2011-09-07T11:06:00Z">
              <w:r>
                <w:t xml:space="preserve"> </w:t>
              </w:r>
              <w:r>
                <w:br/>
                <w:t>Monday , 5 Sep 2011 meeting.</w:t>
              </w:r>
            </w:ins>
          </w:p>
          <w:p w:rsidR="00664000" w:rsidRDefault="00664000" w:rsidP="00664000">
            <w:pPr>
              <w:spacing w:before="200" w:line="360" w:lineRule="auto"/>
              <w:rPr>
                <w:ins w:id="56" w:author="John Hedlefs" w:date="2011-09-07T11:03:00Z"/>
              </w:rPr>
            </w:pPr>
            <w:ins w:id="57" w:author="John Hedlefs" w:date="2011-09-07T11:06:00Z">
              <w:r>
                <w:t>Change BMP for periodic controls</w:t>
              </w:r>
            </w:ins>
            <w:ins w:id="58" w:author="John Hedlefs" w:date="2011-09-07T11:07:00Z">
              <w:r>
                <w:t xml:space="preserve">, CC:list popup, add section for </w:t>
              </w:r>
            </w:ins>
            <w:ins w:id="59" w:author="John Hedlefs" w:date="2011-09-07T11:08:00Z">
              <w:r>
                <w:t>Reassign popup, change BMP for periodic Reports Grid</w:t>
              </w:r>
            </w:ins>
            <w:ins w:id="60" w:author="John Hedlefs" w:date="2011-09-07T11:09:00Z">
              <w:r>
                <w:t xml:space="preserve">, </w:t>
              </w:r>
            </w:ins>
            <w:ins w:id="61" w:author="John Hedlefs" w:date="2011-09-07T11:10:00Z">
              <w:r>
                <w:t>delete-reassign popup</w:t>
              </w:r>
            </w:ins>
            <w:ins w:id="62" w:author="John Hedlefs" w:date="2011-09-07T11:11:00Z">
              <w:r w:rsidR="00373410">
                <w:t>, reword section 9.</w:t>
              </w:r>
            </w:ins>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63"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64" w:author="John Hedlefs" w:date="2011-09-07T11:03:00Z"/>
                <w:rFonts w:ascii="Verdana" w:hAnsi="Verdana" w:cs="Arial"/>
              </w:rPr>
            </w:pPr>
          </w:p>
        </w:tc>
      </w:tr>
      <w:tr w:rsidR="00664000" w:rsidTr="00664000">
        <w:trPr>
          <w:ins w:id="65"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66"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373410">
            <w:pPr>
              <w:spacing w:before="200" w:line="360" w:lineRule="auto"/>
              <w:rPr>
                <w:ins w:id="67" w:author="John Hedlefs" w:date="2011-09-07T11:04:00Z"/>
              </w:rPr>
            </w:pPr>
            <w:ins w:id="68" w:author="John Hedlefs" w:date="2011-09-07T11:12:00Z">
              <w:r>
                <w:t xml:space="preserve">Draft 6 </w:t>
              </w:r>
            </w:ins>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69"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373410" w:rsidP="007054B2">
            <w:pPr>
              <w:spacing w:before="200" w:line="360" w:lineRule="auto"/>
              <w:rPr>
                <w:ins w:id="70" w:author="John Hedlefs" w:date="2011-09-07T11:04:00Z"/>
              </w:rPr>
            </w:pPr>
            <w:ins w:id="71" w:author="John Hedlefs" w:date="2011-09-07T11:12:00Z">
              <w:r>
                <w:t>07/09/2011</w:t>
              </w:r>
            </w:ins>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72"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373410">
            <w:pPr>
              <w:spacing w:before="200" w:line="360" w:lineRule="auto"/>
              <w:rPr>
                <w:ins w:id="73" w:author="John Hedlefs" w:date="2011-09-07T11:04:00Z"/>
              </w:rPr>
            </w:pPr>
            <w:ins w:id="74" w:author="John Hedlefs" w:date="2011-09-07T11:12:00Z">
              <w:r>
                <w:t>John Hedlefs, Hitendra Jagtap</w:t>
              </w:r>
            </w:ins>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75"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373410">
            <w:pPr>
              <w:spacing w:before="200" w:line="360" w:lineRule="auto"/>
              <w:rPr>
                <w:ins w:id="76" w:author="John Hedlefs" w:date="2011-09-07T11:14:00Z"/>
              </w:rPr>
            </w:pPr>
            <w:ins w:id="77" w:author="John Hedlefs" w:date="2011-09-07T11:12:00Z">
              <w:r>
                <w:t>Incorporated comments from Wednesday, 7 Sep 2011 meeting.</w:t>
              </w:r>
            </w:ins>
          </w:p>
          <w:p w:rsidR="00373410" w:rsidRDefault="00373410">
            <w:pPr>
              <w:spacing w:before="200" w:line="360" w:lineRule="auto"/>
              <w:rPr>
                <w:ins w:id="78" w:author="John Hedlefs" w:date="2011-09-07T11:19:00Z"/>
              </w:rPr>
            </w:pPr>
            <w:ins w:id="79" w:author="John Hedlefs" w:date="2011-09-07T11:14:00Z">
              <w:r>
                <w:t>Changes to Report Schedule CC: list maintenance</w:t>
              </w:r>
            </w:ins>
            <w:ins w:id="80" w:author="John Hedlefs" w:date="2011-09-07T11:15:00Z">
              <w:r>
                <w:t xml:space="preserve"> popup</w:t>
              </w:r>
            </w:ins>
            <w:ins w:id="81" w:author="John Hedlefs" w:date="2011-09-07T11:19:00Z">
              <w:r>
                <w:t>.</w:t>
              </w:r>
            </w:ins>
          </w:p>
          <w:p w:rsidR="00373410" w:rsidRDefault="00373410">
            <w:pPr>
              <w:spacing w:before="200" w:line="360" w:lineRule="auto"/>
              <w:rPr>
                <w:ins w:id="82" w:author="John Hedlefs" w:date="2011-09-07T11:22:00Z"/>
              </w:rPr>
            </w:pPr>
            <w:ins w:id="83" w:author="John Hedlefs" w:date="2011-09-07T11:19:00Z">
              <w:r>
                <w:t>Replace fig</w:t>
              </w:r>
            </w:ins>
            <w:ins w:id="84" w:author="John Hedlefs" w:date="2011-09-07T11:20:00Z">
              <w:r>
                <w:t xml:space="preserve"> 9 which was deleted in error.</w:t>
              </w:r>
            </w:ins>
          </w:p>
          <w:p w:rsidR="002D0E9F" w:rsidRDefault="002D0E9F" w:rsidP="002D0E9F">
            <w:pPr>
              <w:spacing w:before="200" w:line="360" w:lineRule="auto"/>
              <w:rPr>
                <w:ins w:id="85" w:author="John Hedlefs" w:date="2011-09-07T13:52:00Z"/>
              </w:rPr>
            </w:pPr>
            <w:ins w:id="86" w:author="John Hedlefs" w:date="2011-09-07T11:22:00Z">
              <w:r>
                <w:lastRenderedPageBreak/>
                <w:t>Modif</w:t>
              </w:r>
            </w:ins>
            <w:ins w:id="87" w:author="John Hedlefs" w:date="2011-09-07T11:23:00Z">
              <w:r>
                <w:t>ications to  CC:list popup.</w:t>
              </w:r>
            </w:ins>
          </w:p>
          <w:p w:rsidR="009A60B0" w:rsidRDefault="009A60B0" w:rsidP="002D0E9F">
            <w:pPr>
              <w:spacing w:before="200" w:line="360" w:lineRule="auto"/>
              <w:rPr>
                <w:ins w:id="88" w:author="John Hedlefs" w:date="2011-09-08T08:46:00Z"/>
              </w:rPr>
            </w:pPr>
            <w:ins w:id="89" w:author="John Hedlefs" w:date="2011-09-07T13:52:00Z">
              <w:r>
                <w:t>Modificati</w:t>
              </w:r>
            </w:ins>
            <w:ins w:id="90" w:author="John Hedlefs" w:date="2011-09-07T13:53:00Z">
              <w:r>
                <w:t xml:space="preserve">ons to the Reassign Report Schedule to another user </w:t>
              </w:r>
            </w:ins>
            <w:ins w:id="91" w:author="John Hedlefs" w:date="2011-09-07T13:54:00Z">
              <w:r>
                <w:t>p</w:t>
              </w:r>
            </w:ins>
            <w:ins w:id="92" w:author="John Hedlefs" w:date="2011-09-07T13:53:00Z">
              <w:r>
                <w:t>opup</w:t>
              </w:r>
            </w:ins>
          </w:p>
          <w:p w:rsidR="00B560D0" w:rsidRDefault="00B560D0" w:rsidP="00CE29C6">
            <w:pPr>
              <w:spacing w:before="200" w:line="360" w:lineRule="auto"/>
              <w:rPr>
                <w:ins w:id="93" w:author="John Hedlefs" w:date="2011-09-07T11:04:00Z"/>
              </w:rPr>
              <w:pPrChange w:id="94" w:author="John Hedlefs" w:date="2011-09-08T08:47:00Z">
                <w:pPr>
                  <w:spacing w:before="200" w:line="360" w:lineRule="auto"/>
                </w:pPr>
              </w:pPrChange>
            </w:pPr>
            <w:ins w:id="95" w:author="John Hedlefs" w:date="2011-09-08T08:46:00Z">
              <w:r>
                <w:t>Modifications to Stop</w:t>
              </w:r>
            </w:ins>
            <w:ins w:id="96" w:author="John Hedlefs" w:date="2011-09-08T08:47:00Z">
              <w:r w:rsidR="00CE29C6">
                <w:t xml:space="preserve"> Emails</w:t>
              </w:r>
            </w:ins>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97"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98" w:author="John Hedlefs" w:date="2011-09-07T11:04:00Z"/>
                <w:rFonts w:ascii="Verdana" w:hAnsi="Verdana" w:cs="Arial"/>
              </w:rPr>
            </w:pPr>
          </w:p>
        </w:tc>
      </w:tr>
      <w:tr w:rsidR="00664000" w:rsidTr="00664000">
        <w:trPr>
          <w:ins w:id="99"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100"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01" w:author="John Hedlefs" w:date="2011-09-07T11:04:00Z"/>
              </w:rPr>
            </w:pP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02"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103" w:author="John Hedlefs" w:date="2011-09-07T11:04:00Z"/>
              </w:rPr>
            </w:pPr>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04"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05" w:author="John Hedlefs" w:date="2011-09-07T11:04:00Z"/>
              </w:rPr>
            </w:pPr>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06"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07" w:author="John Hedlefs" w:date="2011-09-07T11:04:00Z"/>
              </w:rPr>
            </w:pPr>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108"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109" w:author="John Hedlefs" w:date="2011-09-07T11:04:00Z"/>
                <w:rFonts w:ascii="Verdana" w:hAnsi="Verdana" w:cs="Arial"/>
              </w:rPr>
            </w:pPr>
          </w:p>
        </w:tc>
      </w:tr>
      <w:tr w:rsidR="00664000" w:rsidTr="00664000">
        <w:trPr>
          <w:ins w:id="110"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111"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12" w:author="John Hedlefs" w:date="2011-09-07T11:04:00Z"/>
              </w:rPr>
            </w:pP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13"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114" w:author="John Hedlefs" w:date="2011-09-07T11:04:00Z"/>
              </w:rPr>
            </w:pPr>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15"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16" w:author="John Hedlefs" w:date="2011-09-07T11:04:00Z"/>
              </w:rPr>
            </w:pPr>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17"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18" w:author="John Hedlefs" w:date="2011-09-07T11:04:00Z"/>
              </w:rPr>
            </w:pPr>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119"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120" w:author="John Hedlefs" w:date="2011-09-07T11:04:00Z"/>
                <w:rFonts w:ascii="Verdana" w:hAnsi="Verdana" w:cs="Arial"/>
              </w:rPr>
            </w:pPr>
          </w:p>
        </w:tc>
      </w:tr>
      <w:tr w:rsidR="00664000" w:rsidTr="00664000">
        <w:trPr>
          <w:ins w:id="121"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122"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23" w:author="John Hedlefs" w:date="2011-09-07T11:04:00Z"/>
              </w:rPr>
            </w:pP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24"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125" w:author="John Hedlefs" w:date="2011-09-07T11:04:00Z"/>
              </w:rPr>
            </w:pPr>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26"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27" w:author="John Hedlefs" w:date="2011-09-07T11:04:00Z"/>
              </w:rPr>
            </w:pPr>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28"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29" w:author="John Hedlefs" w:date="2011-09-07T11:04:00Z"/>
              </w:rPr>
            </w:pPr>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130"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131" w:author="John Hedlefs" w:date="2011-09-07T11:04:00Z"/>
                <w:rFonts w:ascii="Verdana" w:hAnsi="Verdana" w:cs="Arial"/>
              </w:rPr>
            </w:pPr>
          </w:p>
        </w:tc>
      </w:tr>
      <w:tr w:rsidR="00664000" w:rsidTr="00664000">
        <w:trPr>
          <w:ins w:id="132"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133"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34" w:author="John Hedlefs" w:date="2011-09-07T11:04:00Z"/>
              </w:rPr>
            </w:pP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35"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136" w:author="John Hedlefs" w:date="2011-09-07T11:04:00Z"/>
              </w:rPr>
            </w:pPr>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37"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38" w:author="John Hedlefs" w:date="2011-09-07T11:04:00Z"/>
              </w:rPr>
            </w:pPr>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39"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40" w:author="John Hedlefs" w:date="2011-09-07T11:04:00Z"/>
              </w:rPr>
            </w:pPr>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141"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142" w:author="John Hedlefs" w:date="2011-09-07T11:04:00Z"/>
                <w:rFonts w:ascii="Verdana" w:hAnsi="Verdana" w:cs="Arial"/>
              </w:rPr>
            </w:pPr>
          </w:p>
        </w:tc>
      </w:tr>
      <w:tr w:rsidR="00664000" w:rsidTr="00664000">
        <w:trPr>
          <w:ins w:id="143"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144"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45" w:author="John Hedlefs" w:date="2011-09-07T11:04:00Z"/>
              </w:rPr>
            </w:pP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46"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147" w:author="John Hedlefs" w:date="2011-09-07T11:04:00Z"/>
              </w:rPr>
            </w:pPr>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48"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49" w:author="John Hedlefs" w:date="2011-09-07T11:04:00Z"/>
              </w:rPr>
            </w:pPr>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50"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51" w:author="John Hedlefs" w:date="2011-09-07T11:04:00Z"/>
              </w:rPr>
            </w:pPr>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152"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153" w:author="John Hedlefs" w:date="2011-09-07T11:04:00Z"/>
                <w:rFonts w:ascii="Verdana" w:hAnsi="Verdana" w:cs="Arial"/>
              </w:rPr>
            </w:pPr>
          </w:p>
        </w:tc>
      </w:tr>
      <w:tr w:rsidR="00664000" w:rsidTr="00664000">
        <w:trPr>
          <w:ins w:id="154" w:author="John Hedlefs" w:date="2011-09-07T11:04:00Z"/>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Change w:id="155" w:author="John Hedlefs" w:date="2011-09-07T11:09:00Z">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56" w:author="John Hedlefs" w:date="2011-09-07T11:04:00Z"/>
              </w:rPr>
            </w:pP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57" w:author="John Hedlefs" w:date="2011-09-07T11:09:00Z">
              <w:tcPr>
                <w:tcW w:w="144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rsidP="007054B2">
            <w:pPr>
              <w:spacing w:before="200" w:line="360" w:lineRule="auto"/>
              <w:rPr>
                <w:ins w:id="158" w:author="John Hedlefs" w:date="2011-09-07T11:04:00Z"/>
              </w:rPr>
            </w:pPr>
          </w:p>
        </w:tc>
        <w:tc>
          <w:tcPr>
            <w:tcW w:w="18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59" w:author="John Hedlefs" w:date="2011-09-07T11:09:00Z">
              <w:tcPr>
                <w:tcW w:w="216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60" w:author="John Hedlefs" w:date="2011-09-07T11:04:00Z"/>
              </w:rPr>
            </w:pPr>
          </w:p>
        </w:tc>
        <w:tc>
          <w:tcPr>
            <w:tcW w:w="43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Change w:id="161" w:author="John Hedlefs" w:date="2011-09-07T11:09:00Z">
              <w:tcPr>
                <w:tcW w:w="3600" w:type="dxa"/>
                <w:tcBorders>
                  <w:top w:val="nil"/>
                  <w:left w:val="nil"/>
                  <w:bottom w:val="single" w:sz="8" w:space="0" w:color="auto"/>
                  <w:right w:val="single" w:sz="8" w:space="0" w:color="auto"/>
                </w:tcBorders>
                <w:tcMar>
                  <w:top w:w="0" w:type="dxa"/>
                  <w:left w:w="108" w:type="dxa"/>
                  <w:bottom w:w="0" w:type="dxa"/>
                  <w:right w:w="108" w:type="dxa"/>
                </w:tcMar>
                <w:hideMark/>
              </w:tcPr>
            </w:tcPrChange>
          </w:tcPr>
          <w:p w:rsidR="00664000" w:rsidRDefault="00664000">
            <w:pPr>
              <w:spacing w:before="200" w:line="360" w:lineRule="auto"/>
              <w:rPr>
                <w:ins w:id="162" w:author="John Hedlefs" w:date="2011-09-07T11:04:00Z"/>
              </w:rPr>
            </w:pPr>
          </w:p>
        </w:tc>
        <w:tc>
          <w:tcPr>
            <w:tcW w:w="789" w:type="dxa"/>
            <w:tcBorders>
              <w:top w:val="single" w:sz="8" w:space="0" w:color="auto"/>
              <w:left w:val="nil"/>
              <w:bottom w:val="single" w:sz="8" w:space="0" w:color="auto"/>
              <w:right w:val="single" w:sz="8" w:space="0" w:color="auto"/>
            </w:tcBorders>
            <w:tcMar>
              <w:top w:w="0" w:type="dxa"/>
              <w:left w:w="108" w:type="dxa"/>
              <w:bottom w:w="0" w:type="dxa"/>
              <w:right w:w="108" w:type="dxa"/>
            </w:tcMar>
            <w:tcPrChange w:id="163" w:author="John Hedlefs" w:date="2011-09-07T11:09:00Z">
              <w:tcPr>
                <w:tcW w:w="1260" w:type="dxa"/>
                <w:tcBorders>
                  <w:top w:val="nil"/>
                  <w:left w:val="nil"/>
                  <w:bottom w:val="single" w:sz="8" w:space="0" w:color="auto"/>
                  <w:right w:val="single" w:sz="8" w:space="0" w:color="auto"/>
                </w:tcBorders>
                <w:tcMar>
                  <w:top w:w="0" w:type="dxa"/>
                  <w:left w:w="108" w:type="dxa"/>
                  <w:bottom w:w="0" w:type="dxa"/>
                  <w:right w:w="108" w:type="dxa"/>
                </w:tcMar>
              </w:tcPr>
            </w:tcPrChange>
          </w:tcPr>
          <w:p w:rsidR="00664000" w:rsidRDefault="00664000">
            <w:pPr>
              <w:spacing w:before="200" w:line="360" w:lineRule="auto"/>
              <w:rPr>
                <w:ins w:id="164" w:author="John Hedlefs" w:date="2011-09-07T11:04:00Z"/>
                <w:rFonts w:ascii="Verdana" w:hAnsi="Verdana" w:cs="Arial"/>
              </w:rPr>
            </w:pPr>
          </w:p>
        </w:tc>
      </w:tr>
    </w:tbl>
    <w:p w:rsidR="00D1572D" w:rsidRDefault="00D1572D" w:rsidP="00D1572D">
      <w:pPr>
        <w:rPr>
          <w:rFonts w:ascii="Arial" w:hAnsi="Arial" w:cs="Arial"/>
          <w:sz w:val="20"/>
          <w:szCs w:val="20"/>
        </w:rPr>
      </w:pPr>
    </w:p>
    <w:p w:rsidR="00327A44" w:rsidRDefault="00327A44">
      <w:pPr>
        <w:spacing w:after="200" w:line="276" w:lineRule="auto"/>
      </w:pPr>
    </w:p>
    <w:sdt>
      <w:sdtPr>
        <w:rPr>
          <w:rFonts w:ascii="Calibri" w:eastAsiaTheme="minorHAnsi" w:hAnsi="Calibri" w:cs="Calibri"/>
          <w:b w:val="0"/>
          <w:bCs w:val="0"/>
          <w:color w:val="auto"/>
          <w:sz w:val="22"/>
          <w:szCs w:val="22"/>
        </w:rPr>
        <w:id w:val="359832477"/>
        <w:docPartObj>
          <w:docPartGallery w:val="Table of Contents"/>
          <w:docPartUnique/>
        </w:docPartObj>
      </w:sdtPr>
      <w:sdtContent>
        <w:p w:rsidR="00D1572D" w:rsidRDefault="00D1572D" w:rsidP="0010758E">
          <w:pPr>
            <w:pStyle w:val="TOCHeading"/>
            <w:jc w:val="both"/>
            <w:rPr>
              <w:rFonts w:ascii="Calibri" w:eastAsiaTheme="minorHAnsi" w:hAnsi="Calibri" w:cs="Calibri"/>
              <w:b w:val="0"/>
              <w:bCs w:val="0"/>
              <w:color w:val="auto"/>
              <w:sz w:val="22"/>
              <w:szCs w:val="22"/>
            </w:rPr>
          </w:pPr>
        </w:p>
        <w:p w:rsidR="00D1572D" w:rsidRDefault="00D1572D">
          <w:pPr>
            <w:spacing w:after="200" w:line="276" w:lineRule="auto"/>
          </w:pPr>
          <w:r>
            <w:rPr>
              <w:b/>
              <w:bCs/>
            </w:rPr>
            <w:br w:type="page"/>
          </w:r>
        </w:p>
        <w:p w:rsidR="001220CA" w:rsidRPr="00327A44" w:rsidRDefault="001220CA" w:rsidP="0010758E">
          <w:pPr>
            <w:pStyle w:val="TOCHeading"/>
            <w:jc w:val="both"/>
          </w:pPr>
          <w:r>
            <w:lastRenderedPageBreak/>
            <w:t>Contents</w:t>
          </w:r>
        </w:p>
        <w:p w:rsidR="00CE29C6" w:rsidRDefault="00BA45FD">
          <w:pPr>
            <w:pStyle w:val="TOC1"/>
            <w:tabs>
              <w:tab w:val="left" w:pos="440"/>
              <w:tab w:val="right" w:leader="dot" w:pos="9350"/>
            </w:tabs>
            <w:rPr>
              <w:ins w:id="165" w:author="John Hedlefs" w:date="2011-09-08T08:47:00Z"/>
              <w:rFonts w:asciiTheme="minorHAnsi" w:eastAsiaTheme="minorEastAsia" w:hAnsiTheme="minorHAnsi" w:cstheme="minorBidi"/>
              <w:noProof/>
            </w:rPr>
          </w:pPr>
          <w:r>
            <w:fldChar w:fldCharType="begin"/>
          </w:r>
          <w:r w:rsidR="001220CA">
            <w:instrText xml:space="preserve"> TOC \o "1-3" \h \z \u </w:instrText>
          </w:r>
          <w:r>
            <w:fldChar w:fldCharType="separate"/>
          </w:r>
          <w:ins w:id="166" w:author="John Hedlefs" w:date="2011-09-08T08:47:00Z">
            <w:r w:rsidR="00CE29C6" w:rsidRPr="00296981">
              <w:rPr>
                <w:rStyle w:val="Hyperlink"/>
                <w:noProof/>
              </w:rPr>
              <w:fldChar w:fldCharType="begin"/>
            </w:r>
            <w:r w:rsidR="00CE29C6" w:rsidRPr="00296981">
              <w:rPr>
                <w:rStyle w:val="Hyperlink"/>
                <w:noProof/>
              </w:rPr>
              <w:instrText xml:space="preserve"> </w:instrText>
            </w:r>
            <w:r w:rsidR="00CE29C6">
              <w:rPr>
                <w:noProof/>
              </w:rPr>
              <w:instrText>HYPERLINK \l "_Toc303234975"</w:instrText>
            </w:r>
            <w:r w:rsidR="00CE29C6" w:rsidRPr="00296981">
              <w:rPr>
                <w:rStyle w:val="Hyperlink"/>
                <w:noProof/>
              </w:rPr>
              <w:instrText xml:space="preserve"> </w:instrText>
            </w:r>
            <w:r w:rsidR="00CE29C6" w:rsidRPr="00296981">
              <w:rPr>
                <w:rStyle w:val="Hyperlink"/>
                <w:noProof/>
              </w:rPr>
            </w:r>
            <w:r w:rsidR="00CE29C6" w:rsidRPr="00296981">
              <w:rPr>
                <w:rStyle w:val="Hyperlink"/>
                <w:noProof/>
              </w:rPr>
              <w:fldChar w:fldCharType="separate"/>
            </w:r>
            <w:r w:rsidR="00CE29C6" w:rsidRPr="00296981">
              <w:rPr>
                <w:rStyle w:val="Hyperlink"/>
                <w:noProof/>
                <w:lang w:val="en-AU"/>
              </w:rPr>
              <w:t>1</w:t>
            </w:r>
            <w:r w:rsidR="00CE29C6">
              <w:rPr>
                <w:rFonts w:asciiTheme="minorHAnsi" w:eastAsiaTheme="minorEastAsia" w:hAnsiTheme="minorHAnsi" w:cstheme="minorBidi"/>
                <w:noProof/>
              </w:rPr>
              <w:tab/>
            </w:r>
            <w:r w:rsidR="00CE29C6" w:rsidRPr="00296981">
              <w:rPr>
                <w:rStyle w:val="Hyperlink"/>
                <w:noProof/>
                <w:lang w:val="en-AU"/>
              </w:rPr>
              <w:t>Report pages have additional periodic scheduling controls.</w:t>
            </w:r>
            <w:r w:rsidR="00CE29C6">
              <w:rPr>
                <w:noProof/>
                <w:webHidden/>
              </w:rPr>
              <w:tab/>
            </w:r>
            <w:r w:rsidR="00CE29C6">
              <w:rPr>
                <w:noProof/>
                <w:webHidden/>
              </w:rPr>
              <w:fldChar w:fldCharType="begin"/>
            </w:r>
            <w:r w:rsidR="00CE29C6">
              <w:rPr>
                <w:noProof/>
                <w:webHidden/>
              </w:rPr>
              <w:instrText xml:space="preserve"> PAGEREF _Toc303234975 \h </w:instrText>
            </w:r>
            <w:r w:rsidR="00CE29C6">
              <w:rPr>
                <w:noProof/>
                <w:webHidden/>
              </w:rPr>
            </w:r>
          </w:ins>
          <w:r w:rsidR="00CE29C6">
            <w:rPr>
              <w:noProof/>
              <w:webHidden/>
            </w:rPr>
            <w:fldChar w:fldCharType="separate"/>
          </w:r>
          <w:ins w:id="167" w:author="John Hedlefs" w:date="2011-09-08T08:47:00Z">
            <w:r w:rsidR="00CE29C6">
              <w:rPr>
                <w:noProof/>
                <w:webHidden/>
              </w:rPr>
              <w:t>5</w:t>
            </w:r>
            <w:r w:rsidR="00CE29C6">
              <w:rPr>
                <w:noProof/>
                <w:webHidden/>
              </w:rPr>
              <w:fldChar w:fldCharType="end"/>
            </w:r>
            <w:r w:rsidR="00CE29C6" w:rsidRPr="00296981">
              <w:rPr>
                <w:rStyle w:val="Hyperlink"/>
                <w:noProof/>
              </w:rPr>
              <w:fldChar w:fldCharType="end"/>
            </w:r>
          </w:ins>
        </w:p>
        <w:p w:rsidR="00CE29C6" w:rsidRDefault="00CE29C6">
          <w:pPr>
            <w:pStyle w:val="TOC2"/>
            <w:tabs>
              <w:tab w:val="right" w:leader="dot" w:pos="9350"/>
            </w:tabs>
            <w:rPr>
              <w:ins w:id="168" w:author="John Hedlefs" w:date="2011-09-08T08:47:00Z"/>
              <w:rFonts w:asciiTheme="minorHAnsi" w:eastAsiaTheme="minorEastAsia" w:hAnsiTheme="minorHAnsi" w:cstheme="minorBidi"/>
              <w:noProof/>
            </w:rPr>
          </w:pPr>
          <w:ins w:id="169"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"_Toc303234976"</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_Toc303234976 \h </w:instrText>
            </w:r>
            <w:r>
              <w:rPr>
                <w:noProof/>
                <w:webHidden/>
              </w:rPr>
            </w:r>
          </w:ins>
          <w:r>
            <w:rPr>
              <w:noProof/>
              <w:webHidden/>
            </w:rPr>
            <w:fldChar w:fldCharType="separate"/>
          </w:r>
          <w:ins w:id="170" w:author="John Hedlefs" w:date="2011-09-08T08:47:00Z">
            <w:r>
              <w:rPr>
                <w:noProof/>
                <w:webHidden/>
              </w:rPr>
              <w:t>5</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171" w:author="John Hedlefs" w:date="2011-09-08T08:47:00Z"/>
              <w:rFonts w:asciiTheme="minorHAnsi" w:eastAsiaTheme="minorEastAsia" w:hAnsiTheme="minorHAnsi" w:cstheme="minorBidi"/>
              <w:noProof/>
            </w:rPr>
          </w:pPr>
          <w:ins w:id="172"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"_Toc303234977"</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Proposal:</w:t>
            </w:r>
            <w:r>
              <w:rPr>
                <w:noProof/>
                <w:webHidden/>
              </w:rPr>
              <w:tab/>
            </w:r>
            <w:r>
              <w:rPr>
                <w:noProof/>
                <w:webHidden/>
              </w:rPr>
              <w:fldChar w:fldCharType="begin"/>
            </w:r>
            <w:r>
              <w:rPr>
                <w:noProof/>
                <w:webHidden/>
              </w:rPr>
              <w:instrText xml:space="preserve"> PAGEREF _Toc303234977 \h </w:instrText>
            </w:r>
            <w:r>
              <w:rPr>
                <w:noProof/>
                <w:webHidden/>
              </w:rPr>
            </w:r>
          </w:ins>
          <w:r>
            <w:rPr>
              <w:noProof/>
              <w:webHidden/>
            </w:rPr>
            <w:fldChar w:fldCharType="separate"/>
          </w:r>
          <w:ins w:id="173" w:author="John Hedlefs" w:date="2011-09-08T08:47:00Z">
            <w:r>
              <w:rPr>
                <w:noProof/>
                <w:webHidden/>
              </w:rPr>
              <w:t>5</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174" w:author="John Hedlefs" w:date="2011-09-08T08:47:00Z"/>
              <w:rFonts w:asciiTheme="minorHAnsi" w:eastAsiaTheme="minorEastAsia" w:hAnsiTheme="minorHAnsi" w:cstheme="minorBidi"/>
              <w:noProof/>
            </w:rPr>
          </w:pPr>
          <w:ins w:id="175"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"_Toc303234978"</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Proposed layouts for Periodic controls:</w:t>
            </w:r>
            <w:r>
              <w:rPr>
                <w:noProof/>
                <w:webHidden/>
              </w:rPr>
              <w:tab/>
            </w:r>
            <w:r>
              <w:rPr>
                <w:noProof/>
                <w:webHidden/>
              </w:rPr>
              <w:fldChar w:fldCharType="begin"/>
            </w:r>
            <w:r>
              <w:rPr>
                <w:noProof/>
                <w:webHidden/>
              </w:rPr>
              <w:instrText xml:space="preserve"> PAGEREF _Toc303234978 \h </w:instrText>
            </w:r>
            <w:r>
              <w:rPr>
                <w:noProof/>
                <w:webHidden/>
              </w:rPr>
            </w:r>
          </w:ins>
          <w:r>
            <w:rPr>
              <w:noProof/>
              <w:webHidden/>
            </w:rPr>
            <w:fldChar w:fldCharType="separate"/>
          </w:r>
          <w:ins w:id="176" w:author="John Hedlefs" w:date="2011-09-08T08:47:00Z">
            <w:r>
              <w:rPr>
                <w:noProof/>
                <w:webHidden/>
              </w:rPr>
              <w:t>9</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177" w:author="John Hedlefs" w:date="2011-09-08T08:47:00Z"/>
              <w:rFonts w:asciiTheme="minorHAnsi" w:eastAsiaTheme="minorEastAsia" w:hAnsiTheme="minorHAnsi" w:cstheme="minorBidi"/>
              <w:noProof/>
            </w:rPr>
          </w:pPr>
          <w:ins w:id="178"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"_Toc303234979"</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2. Required on Period Report screen for Org Admins</w:t>
            </w:r>
            <w:r>
              <w:rPr>
                <w:noProof/>
                <w:webHidden/>
              </w:rPr>
              <w:tab/>
            </w:r>
            <w:r>
              <w:rPr>
                <w:noProof/>
                <w:webHidden/>
              </w:rPr>
              <w:fldChar w:fldCharType="begin"/>
            </w:r>
            <w:r>
              <w:rPr>
                <w:noProof/>
                <w:webHidden/>
              </w:rPr>
              <w:instrText xml:space="preserve"> PAGEREF _Toc303234979 \h </w:instrText>
            </w:r>
            <w:r>
              <w:rPr>
                <w:noProof/>
                <w:webHidden/>
              </w:rPr>
            </w:r>
          </w:ins>
          <w:r>
            <w:rPr>
              <w:noProof/>
              <w:webHidden/>
            </w:rPr>
            <w:fldChar w:fldCharType="separate"/>
          </w:r>
          <w:ins w:id="179" w:author="John Hedlefs" w:date="2011-09-08T08:47:00Z">
            <w:r>
              <w:rPr>
                <w:noProof/>
                <w:webHidden/>
              </w:rPr>
              <w:t>22</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180" w:author="John Hedlefs" w:date="2011-09-08T08:47:00Z"/>
              <w:rFonts w:asciiTheme="minorHAnsi" w:eastAsiaTheme="minorEastAsia" w:hAnsiTheme="minorHAnsi" w:cstheme="minorBidi"/>
              <w:noProof/>
            </w:rPr>
          </w:pPr>
          <w:ins w:id="181"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"_Toc303234980"</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_Toc303234980 \h </w:instrText>
            </w:r>
            <w:r>
              <w:rPr>
                <w:noProof/>
                <w:webHidden/>
              </w:rPr>
            </w:r>
          </w:ins>
          <w:r>
            <w:rPr>
              <w:noProof/>
              <w:webHidden/>
            </w:rPr>
            <w:fldChar w:fldCharType="separate"/>
          </w:r>
          <w:ins w:id="182" w:author="John Hedlefs" w:date="2011-09-08T08:47:00Z">
            <w:r>
              <w:rPr>
                <w:noProof/>
                <w:webHidden/>
              </w:rPr>
              <w:t>22</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183" w:author="John Hedlefs" w:date="2011-09-08T08:47:00Z"/>
              <w:rFonts w:asciiTheme="minorHAnsi" w:eastAsiaTheme="minorEastAsia" w:hAnsiTheme="minorHAnsi" w:cstheme="minorBidi"/>
              <w:noProof/>
            </w:rPr>
          </w:pPr>
          <w:ins w:id="184"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"_Toc303234981"</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3    Additional fields required on Period Report screen for SALT Admins</w:t>
            </w:r>
            <w:r>
              <w:rPr>
                <w:noProof/>
                <w:webHidden/>
              </w:rPr>
              <w:tab/>
            </w:r>
            <w:r>
              <w:rPr>
                <w:noProof/>
                <w:webHidden/>
              </w:rPr>
              <w:fldChar w:fldCharType="begin"/>
            </w:r>
            <w:r>
              <w:rPr>
                <w:noProof/>
                <w:webHidden/>
              </w:rPr>
              <w:instrText xml:space="preserve"> PAGEREF _Toc303234981 \h </w:instrText>
            </w:r>
            <w:r>
              <w:rPr>
                <w:noProof/>
                <w:webHidden/>
              </w:rPr>
            </w:r>
          </w:ins>
          <w:r>
            <w:rPr>
              <w:noProof/>
              <w:webHidden/>
            </w:rPr>
            <w:fldChar w:fldCharType="separate"/>
          </w:r>
          <w:ins w:id="185" w:author="John Hedlefs" w:date="2011-09-08T08:47:00Z">
            <w:r>
              <w:rPr>
                <w:noProof/>
                <w:webHidden/>
              </w:rPr>
              <w:t>28</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186" w:author="John Hedlefs" w:date="2011-09-08T08:47:00Z"/>
              <w:rFonts w:asciiTheme="minorHAnsi" w:eastAsiaTheme="minorEastAsia" w:hAnsiTheme="minorHAnsi" w:cstheme="minorBidi"/>
              <w:noProof/>
            </w:rPr>
          </w:pPr>
          <w:ins w:id="187"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"_Toc303234982"</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_Toc303234982 \h </w:instrText>
            </w:r>
            <w:r>
              <w:rPr>
                <w:noProof/>
                <w:webHidden/>
              </w:rPr>
            </w:r>
          </w:ins>
          <w:r>
            <w:rPr>
              <w:noProof/>
              <w:webHidden/>
            </w:rPr>
            <w:fldChar w:fldCharType="separate"/>
          </w:r>
          <w:ins w:id="188" w:author="John Hedlefs" w:date="2011-09-08T08:47:00Z">
            <w:r>
              <w:rPr>
                <w:noProof/>
                <w:webHidden/>
              </w:rPr>
              <w:t>28</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189" w:author="John Hedlefs" w:date="2011-09-08T08:47:00Z"/>
              <w:rFonts w:asciiTheme="minorHAnsi" w:eastAsiaTheme="minorEastAsia" w:hAnsiTheme="minorHAnsi" w:cstheme="minorBidi"/>
              <w:noProof/>
            </w:rPr>
          </w:pPr>
          <w:ins w:id="190"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"_Toc303234983"</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Proposed screenshot:</w:t>
            </w:r>
            <w:r>
              <w:rPr>
                <w:noProof/>
                <w:webHidden/>
              </w:rPr>
              <w:tab/>
            </w:r>
            <w:r>
              <w:rPr>
                <w:noProof/>
                <w:webHidden/>
              </w:rPr>
              <w:fldChar w:fldCharType="begin"/>
            </w:r>
            <w:r>
              <w:rPr>
                <w:noProof/>
                <w:webHidden/>
              </w:rPr>
              <w:instrText xml:space="preserve"> PAGEREF _Toc303234983 \h </w:instrText>
            </w:r>
            <w:r>
              <w:rPr>
                <w:noProof/>
                <w:webHidden/>
              </w:rPr>
            </w:r>
          </w:ins>
          <w:r>
            <w:rPr>
              <w:noProof/>
              <w:webHidden/>
            </w:rPr>
            <w:fldChar w:fldCharType="separate"/>
          </w:r>
          <w:ins w:id="191" w:author="John Hedlefs" w:date="2011-09-08T08:47:00Z">
            <w:r>
              <w:rPr>
                <w:noProof/>
                <w:webHidden/>
              </w:rPr>
              <w:t>29</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192" w:author="John Hedlefs" w:date="2011-09-08T08:47:00Z"/>
              <w:rFonts w:asciiTheme="minorHAnsi" w:eastAsiaTheme="minorEastAsia" w:hAnsiTheme="minorHAnsi" w:cstheme="minorBidi"/>
              <w:noProof/>
            </w:rPr>
          </w:pPr>
          <w:ins w:id="193"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"_Toc303234984"</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4. Delete/Re-assign Reports to another user when a User is made inactive.</w:t>
            </w:r>
            <w:r>
              <w:rPr>
                <w:noProof/>
                <w:webHidden/>
              </w:rPr>
              <w:tab/>
            </w:r>
            <w:r>
              <w:rPr>
                <w:noProof/>
                <w:webHidden/>
              </w:rPr>
              <w:fldChar w:fldCharType="begin"/>
            </w:r>
            <w:r>
              <w:rPr>
                <w:noProof/>
                <w:webHidden/>
              </w:rPr>
              <w:instrText xml:space="preserve"> PAGEREF _Toc303234984 \h </w:instrText>
            </w:r>
            <w:r>
              <w:rPr>
                <w:noProof/>
                <w:webHidden/>
              </w:rPr>
            </w:r>
          </w:ins>
          <w:r>
            <w:rPr>
              <w:noProof/>
              <w:webHidden/>
            </w:rPr>
            <w:fldChar w:fldCharType="separate"/>
          </w:r>
          <w:ins w:id="194" w:author="John Hedlefs" w:date="2011-09-08T08:47:00Z">
            <w:r>
              <w:rPr>
                <w:noProof/>
                <w:webHidden/>
              </w:rPr>
              <w:t>29</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195" w:author="John Hedlefs" w:date="2011-09-08T08:47:00Z"/>
              <w:rFonts w:asciiTheme="minorHAnsi" w:eastAsiaTheme="minorEastAsia" w:hAnsiTheme="minorHAnsi" w:cstheme="minorBidi"/>
              <w:noProof/>
            </w:rPr>
          </w:pPr>
          <w:ins w:id="196"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"_Toc303234985"</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5. Allow import files to update existing users and Additional fields in import files</w:t>
            </w:r>
            <w:r>
              <w:rPr>
                <w:noProof/>
                <w:webHidden/>
              </w:rPr>
              <w:tab/>
            </w:r>
            <w:r>
              <w:rPr>
                <w:noProof/>
                <w:webHidden/>
              </w:rPr>
              <w:fldChar w:fldCharType="begin"/>
            </w:r>
            <w:r>
              <w:rPr>
                <w:noProof/>
                <w:webHidden/>
              </w:rPr>
              <w:instrText xml:space="preserve"> PAGEREF _Toc303234985 \h </w:instrText>
            </w:r>
            <w:r>
              <w:rPr>
                <w:noProof/>
                <w:webHidden/>
              </w:rPr>
            </w:r>
          </w:ins>
          <w:r>
            <w:rPr>
              <w:noProof/>
              <w:webHidden/>
            </w:rPr>
            <w:fldChar w:fldCharType="separate"/>
          </w:r>
          <w:ins w:id="197" w:author="John Hedlefs" w:date="2011-09-08T08:47:00Z">
            <w:r>
              <w:rPr>
                <w:noProof/>
                <w:webHidden/>
              </w:rPr>
              <w:t>34</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198" w:author="John Hedlefs" w:date="2011-09-08T08:47:00Z"/>
              <w:rFonts w:asciiTheme="minorHAnsi" w:eastAsiaTheme="minorEastAsia" w:hAnsiTheme="minorHAnsi" w:cstheme="minorBidi"/>
              <w:noProof/>
            </w:rPr>
          </w:pPr>
          <w:ins w:id="199"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"_Toc303234986"</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_Toc303234986 \h </w:instrText>
            </w:r>
            <w:r>
              <w:rPr>
                <w:noProof/>
                <w:webHidden/>
              </w:rPr>
            </w:r>
          </w:ins>
          <w:r>
            <w:rPr>
              <w:noProof/>
              <w:webHidden/>
            </w:rPr>
            <w:fldChar w:fldCharType="separate"/>
          </w:r>
          <w:ins w:id="200" w:author="John Hedlefs" w:date="2011-09-08T08:47:00Z">
            <w:r>
              <w:rPr>
                <w:noProof/>
                <w:webHidden/>
              </w:rPr>
              <w:t>34</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01" w:author="John Hedlefs" w:date="2011-09-08T08:47:00Z"/>
              <w:rFonts w:asciiTheme="minorHAnsi" w:eastAsiaTheme="minorEastAsia" w:hAnsiTheme="minorHAnsi" w:cstheme="minorBidi"/>
              <w:noProof/>
            </w:rPr>
          </w:pPr>
          <w:ins w:id="202"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"_Toc303234987"</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5.1 New Fields</w:t>
            </w:r>
            <w:r>
              <w:rPr>
                <w:noProof/>
                <w:webHidden/>
              </w:rPr>
              <w:tab/>
            </w:r>
            <w:r>
              <w:rPr>
                <w:noProof/>
                <w:webHidden/>
              </w:rPr>
              <w:fldChar w:fldCharType="begin"/>
            </w:r>
            <w:r>
              <w:rPr>
                <w:noProof/>
                <w:webHidden/>
              </w:rPr>
              <w:instrText xml:space="preserve"> PAGEREF _Toc303234987 \h </w:instrText>
            </w:r>
            <w:r>
              <w:rPr>
                <w:noProof/>
                <w:webHidden/>
              </w:rPr>
            </w:r>
          </w:ins>
          <w:r>
            <w:rPr>
              <w:noProof/>
              <w:webHidden/>
            </w:rPr>
            <w:fldChar w:fldCharType="separate"/>
          </w:r>
          <w:ins w:id="203" w:author="John Hedlefs" w:date="2011-09-08T08:47:00Z">
            <w:r>
              <w:rPr>
                <w:noProof/>
                <w:webHidden/>
              </w:rPr>
              <w:t>35</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04" w:author="John Hedlefs" w:date="2011-09-08T08:47:00Z"/>
              <w:rFonts w:asciiTheme="minorHAnsi" w:eastAsiaTheme="minorEastAsia" w:hAnsiTheme="minorHAnsi" w:cstheme="minorBidi"/>
              <w:noProof/>
            </w:rPr>
          </w:pPr>
          <w:ins w:id="205"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"_Toc303234988"</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5.2 Behaviour of “Update Imports”</w:t>
            </w:r>
            <w:r>
              <w:rPr>
                <w:noProof/>
                <w:webHidden/>
              </w:rPr>
              <w:tab/>
            </w:r>
            <w:r>
              <w:rPr>
                <w:noProof/>
                <w:webHidden/>
              </w:rPr>
              <w:fldChar w:fldCharType="begin"/>
            </w:r>
            <w:r>
              <w:rPr>
                <w:noProof/>
                <w:webHidden/>
              </w:rPr>
              <w:instrText xml:space="preserve"> PAGEREF _Toc303234988 \h </w:instrText>
            </w:r>
            <w:r>
              <w:rPr>
                <w:noProof/>
                <w:webHidden/>
              </w:rPr>
            </w:r>
          </w:ins>
          <w:r>
            <w:rPr>
              <w:noProof/>
              <w:webHidden/>
            </w:rPr>
            <w:fldChar w:fldCharType="separate"/>
          </w:r>
          <w:ins w:id="206" w:author="John Hedlefs" w:date="2011-09-08T08:47:00Z">
            <w:r>
              <w:rPr>
                <w:noProof/>
                <w:webHidden/>
              </w:rPr>
              <w:t>37</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07" w:author="John Hedlefs" w:date="2011-09-08T08:47:00Z"/>
              <w:rFonts w:asciiTheme="minorHAnsi" w:eastAsiaTheme="minorEastAsia" w:hAnsiTheme="minorHAnsi" w:cstheme="minorBidi"/>
              <w:noProof/>
            </w:rPr>
          </w:pPr>
          <w:ins w:id="208"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"_Toc303234989"</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6. Modifications to “My Training” page</w:t>
            </w:r>
            <w:r>
              <w:rPr>
                <w:noProof/>
                <w:webHidden/>
              </w:rPr>
              <w:tab/>
            </w:r>
            <w:r>
              <w:rPr>
                <w:noProof/>
                <w:webHidden/>
              </w:rPr>
              <w:fldChar w:fldCharType="begin"/>
            </w:r>
            <w:r>
              <w:rPr>
                <w:noProof/>
                <w:webHidden/>
              </w:rPr>
              <w:instrText xml:space="preserve"> PAGEREF _Toc303234989 \h </w:instrText>
            </w:r>
            <w:r>
              <w:rPr>
                <w:noProof/>
                <w:webHidden/>
              </w:rPr>
            </w:r>
          </w:ins>
          <w:r>
            <w:rPr>
              <w:noProof/>
              <w:webHidden/>
            </w:rPr>
            <w:fldChar w:fldCharType="separate"/>
          </w:r>
          <w:ins w:id="209" w:author="John Hedlefs" w:date="2011-09-08T08:47:00Z">
            <w:r>
              <w:rPr>
                <w:noProof/>
                <w:webHidden/>
              </w:rPr>
              <w:t>38</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10" w:author="John Hedlefs" w:date="2011-09-08T08:47:00Z"/>
              <w:rFonts w:asciiTheme="minorHAnsi" w:eastAsiaTheme="minorEastAsia" w:hAnsiTheme="minorHAnsi" w:cstheme="minorBidi"/>
              <w:noProof/>
            </w:rPr>
          </w:pPr>
          <w:ins w:id="211"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"_Toc303234990"</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_Toc303234990 \h </w:instrText>
            </w:r>
            <w:r>
              <w:rPr>
                <w:noProof/>
                <w:webHidden/>
              </w:rPr>
            </w:r>
          </w:ins>
          <w:r>
            <w:rPr>
              <w:noProof/>
              <w:webHidden/>
            </w:rPr>
            <w:fldChar w:fldCharType="separate"/>
          </w:r>
          <w:ins w:id="212" w:author="John Hedlefs" w:date="2011-09-08T08:47:00Z">
            <w:r>
              <w:rPr>
                <w:noProof/>
                <w:webHidden/>
              </w:rPr>
              <w:t>38</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13" w:author="John Hedlefs" w:date="2011-09-08T08:47:00Z"/>
              <w:rFonts w:asciiTheme="minorHAnsi" w:eastAsiaTheme="minorEastAsia" w:hAnsiTheme="minorHAnsi" w:cstheme="minorBidi"/>
              <w:noProof/>
            </w:rPr>
          </w:pPr>
          <w:ins w:id="214"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"_Toc303234991"</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Proposed modifications screens:</w:t>
            </w:r>
            <w:r>
              <w:rPr>
                <w:noProof/>
                <w:webHidden/>
              </w:rPr>
              <w:tab/>
            </w:r>
            <w:r>
              <w:rPr>
                <w:noProof/>
                <w:webHidden/>
              </w:rPr>
              <w:fldChar w:fldCharType="begin"/>
            </w:r>
            <w:r>
              <w:rPr>
                <w:noProof/>
                <w:webHidden/>
              </w:rPr>
              <w:instrText xml:space="preserve"> PAGEREF _Toc303234991 \h </w:instrText>
            </w:r>
            <w:r>
              <w:rPr>
                <w:noProof/>
                <w:webHidden/>
              </w:rPr>
            </w:r>
          </w:ins>
          <w:r>
            <w:rPr>
              <w:noProof/>
              <w:webHidden/>
            </w:rPr>
            <w:fldChar w:fldCharType="separate"/>
          </w:r>
          <w:ins w:id="215" w:author="John Hedlefs" w:date="2011-09-08T08:47:00Z">
            <w:r>
              <w:rPr>
                <w:noProof/>
                <w:webHidden/>
              </w:rPr>
              <w:t>39</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16" w:author="John Hedlefs" w:date="2011-09-08T08:47:00Z"/>
              <w:rFonts w:asciiTheme="minorHAnsi" w:eastAsiaTheme="minorEastAsia" w:hAnsiTheme="minorHAnsi" w:cstheme="minorBidi"/>
              <w:noProof/>
            </w:rPr>
          </w:pPr>
          <w:ins w:id="217"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"_Toc303234992"</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7.   Provide a Rich Text editor on the existing “Org Config” screen</w:t>
            </w:r>
            <w:r>
              <w:rPr>
                <w:noProof/>
                <w:webHidden/>
              </w:rPr>
              <w:tab/>
            </w:r>
            <w:r>
              <w:rPr>
                <w:noProof/>
                <w:webHidden/>
              </w:rPr>
              <w:fldChar w:fldCharType="begin"/>
            </w:r>
            <w:r>
              <w:rPr>
                <w:noProof/>
                <w:webHidden/>
              </w:rPr>
              <w:instrText xml:space="preserve"> PAGEREF _Toc303234992 \h </w:instrText>
            </w:r>
            <w:r>
              <w:rPr>
                <w:noProof/>
                <w:webHidden/>
              </w:rPr>
            </w:r>
          </w:ins>
          <w:r>
            <w:rPr>
              <w:noProof/>
              <w:webHidden/>
            </w:rPr>
            <w:fldChar w:fldCharType="separate"/>
          </w:r>
          <w:ins w:id="218" w:author="John Hedlefs" w:date="2011-09-08T08:47:00Z">
            <w:r>
              <w:rPr>
                <w:noProof/>
                <w:webHidden/>
              </w:rPr>
              <w:t>41</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19" w:author="John Hedlefs" w:date="2011-09-08T08:47:00Z"/>
              <w:rFonts w:asciiTheme="minorHAnsi" w:eastAsiaTheme="minorEastAsia" w:hAnsiTheme="minorHAnsi" w:cstheme="minorBidi"/>
              <w:noProof/>
            </w:rPr>
          </w:pPr>
          <w:ins w:id="220"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"_Toc303234993"</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_Toc303234993 \h </w:instrText>
            </w:r>
            <w:r>
              <w:rPr>
                <w:noProof/>
                <w:webHidden/>
              </w:rPr>
            </w:r>
          </w:ins>
          <w:r>
            <w:rPr>
              <w:noProof/>
              <w:webHidden/>
            </w:rPr>
            <w:fldChar w:fldCharType="separate"/>
          </w:r>
          <w:ins w:id="221" w:author="John Hedlefs" w:date="2011-09-08T08:47:00Z">
            <w:r>
              <w:rPr>
                <w:noProof/>
                <w:webHidden/>
              </w:rPr>
              <w:t>41</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22" w:author="John Hedlefs" w:date="2011-09-08T08:47:00Z"/>
              <w:rFonts w:asciiTheme="minorHAnsi" w:eastAsiaTheme="minorEastAsia" w:hAnsiTheme="minorHAnsi" w:cstheme="minorBidi"/>
              <w:noProof/>
            </w:rPr>
          </w:pPr>
          <w:ins w:id="223"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"_Toc303234994"</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Proposed Screens:</w:t>
            </w:r>
            <w:r>
              <w:rPr>
                <w:noProof/>
                <w:webHidden/>
              </w:rPr>
              <w:tab/>
            </w:r>
            <w:r>
              <w:rPr>
                <w:noProof/>
                <w:webHidden/>
              </w:rPr>
              <w:fldChar w:fldCharType="begin"/>
            </w:r>
            <w:r>
              <w:rPr>
                <w:noProof/>
                <w:webHidden/>
              </w:rPr>
              <w:instrText xml:space="preserve"> PAGEREF _Toc303234994 \h </w:instrText>
            </w:r>
            <w:r>
              <w:rPr>
                <w:noProof/>
                <w:webHidden/>
              </w:rPr>
            </w:r>
          </w:ins>
          <w:r>
            <w:rPr>
              <w:noProof/>
              <w:webHidden/>
            </w:rPr>
            <w:fldChar w:fldCharType="separate"/>
          </w:r>
          <w:ins w:id="224" w:author="John Hedlefs" w:date="2011-09-08T08:47:00Z">
            <w:r>
              <w:rPr>
                <w:noProof/>
                <w:webHidden/>
              </w:rPr>
              <w:t>41</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25" w:author="John Hedlefs" w:date="2011-09-08T08:47:00Z"/>
              <w:rFonts w:asciiTheme="minorHAnsi" w:eastAsiaTheme="minorEastAsia" w:hAnsiTheme="minorHAnsi" w:cstheme="minorBidi"/>
              <w:noProof/>
            </w:rPr>
          </w:pPr>
          <w:ins w:id="226"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"_Toc303234995"</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rFonts w:eastAsia="Times New Roman"/>
                <w:noProof/>
              </w:rPr>
              <w:t>Requirements</w:t>
            </w:r>
            <w:r>
              <w:rPr>
                <w:noProof/>
                <w:webHidden/>
              </w:rPr>
              <w:tab/>
            </w:r>
            <w:r>
              <w:rPr>
                <w:noProof/>
                <w:webHidden/>
              </w:rPr>
              <w:fldChar w:fldCharType="begin"/>
            </w:r>
            <w:r>
              <w:rPr>
                <w:noProof/>
                <w:webHidden/>
              </w:rPr>
              <w:instrText xml:space="preserve"> PAGEREF _Toc303234995 \h </w:instrText>
            </w:r>
            <w:r>
              <w:rPr>
                <w:noProof/>
                <w:webHidden/>
              </w:rPr>
            </w:r>
          </w:ins>
          <w:r>
            <w:rPr>
              <w:noProof/>
              <w:webHidden/>
            </w:rPr>
            <w:fldChar w:fldCharType="separate"/>
          </w:r>
          <w:ins w:id="227" w:author="John Hedlefs" w:date="2011-09-08T08:47:00Z">
            <w:r>
              <w:rPr>
                <w:noProof/>
                <w:webHidden/>
              </w:rPr>
              <w:t>42</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28" w:author="John Hedlefs" w:date="2011-09-08T08:47:00Z"/>
              <w:rFonts w:asciiTheme="minorHAnsi" w:eastAsiaTheme="minorEastAsia" w:hAnsiTheme="minorHAnsi" w:cstheme="minorBidi"/>
              <w:noProof/>
            </w:rPr>
          </w:pPr>
          <w:ins w:id="229"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"_Toc303234996"</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8.  Ability to disable manager notifications at course level and to produce summaries or individual notifications.</w:t>
            </w:r>
            <w:r>
              <w:rPr>
                <w:noProof/>
                <w:webHidden/>
              </w:rPr>
              <w:tab/>
            </w:r>
            <w:r>
              <w:rPr>
                <w:noProof/>
                <w:webHidden/>
              </w:rPr>
              <w:fldChar w:fldCharType="begin"/>
            </w:r>
            <w:r>
              <w:rPr>
                <w:noProof/>
                <w:webHidden/>
              </w:rPr>
              <w:instrText xml:space="preserve"> PAGEREF _Toc303234996 \h </w:instrText>
            </w:r>
            <w:r>
              <w:rPr>
                <w:noProof/>
                <w:webHidden/>
              </w:rPr>
            </w:r>
          </w:ins>
          <w:r>
            <w:rPr>
              <w:noProof/>
              <w:webHidden/>
            </w:rPr>
            <w:fldChar w:fldCharType="separate"/>
          </w:r>
          <w:ins w:id="230" w:author="John Hedlefs" w:date="2011-09-08T08:47:00Z">
            <w:r>
              <w:rPr>
                <w:noProof/>
                <w:webHidden/>
              </w:rPr>
              <w:t>43</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31" w:author="John Hedlefs" w:date="2011-09-08T08:47:00Z"/>
              <w:rFonts w:asciiTheme="minorHAnsi" w:eastAsiaTheme="minorEastAsia" w:hAnsiTheme="minorHAnsi" w:cstheme="minorBidi"/>
              <w:noProof/>
            </w:rPr>
          </w:pPr>
          <w:ins w:id="232"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"_Toc303234997"</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8.1 Ability to disable manager notifications</w:t>
            </w:r>
            <w:r>
              <w:rPr>
                <w:noProof/>
                <w:webHidden/>
              </w:rPr>
              <w:tab/>
            </w:r>
            <w:r>
              <w:rPr>
                <w:noProof/>
                <w:webHidden/>
              </w:rPr>
              <w:fldChar w:fldCharType="begin"/>
            </w:r>
            <w:r>
              <w:rPr>
                <w:noProof/>
                <w:webHidden/>
              </w:rPr>
              <w:instrText xml:space="preserve"> PAGEREF _Toc303234997 \h </w:instrText>
            </w:r>
            <w:r>
              <w:rPr>
                <w:noProof/>
                <w:webHidden/>
              </w:rPr>
            </w:r>
          </w:ins>
          <w:r>
            <w:rPr>
              <w:noProof/>
              <w:webHidden/>
            </w:rPr>
            <w:fldChar w:fldCharType="separate"/>
          </w:r>
          <w:ins w:id="233" w:author="John Hedlefs" w:date="2011-09-08T08:47:00Z">
            <w:r>
              <w:rPr>
                <w:noProof/>
                <w:webHidden/>
              </w:rPr>
              <w:t>44</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34" w:author="John Hedlefs" w:date="2011-09-08T08:47:00Z"/>
              <w:rFonts w:asciiTheme="minorHAnsi" w:eastAsiaTheme="minorEastAsia" w:hAnsiTheme="minorHAnsi" w:cstheme="minorBidi"/>
              <w:noProof/>
            </w:rPr>
          </w:pPr>
          <w:ins w:id="235"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"_Toc303234998"</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8.2 Ability to modify notification options for each course</w:t>
            </w:r>
            <w:r>
              <w:rPr>
                <w:noProof/>
                <w:webHidden/>
              </w:rPr>
              <w:tab/>
            </w:r>
            <w:r>
              <w:rPr>
                <w:noProof/>
                <w:webHidden/>
              </w:rPr>
              <w:fldChar w:fldCharType="begin"/>
            </w:r>
            <w:r>
              <w:rPr>
                <w:noProof/>
                <w:webHidden/>
              </w:rPr>
              <w:instrText xml:space="preserve"> PAGEREF _Toc303234998 \h </w:instrText>
            </w:r>
            <w:r>
              <w:rPr>
                <w:noProof/>
                <w:webHidden/>
              </w:rPr>
            </w:r>
          </w:ins>
          <w:r>
            <w:rPr>
              <w:noProof/>
              <w:webHidden/>
            </w:rPr>
            <w:fldChar w:fldCharType="separate"/>
          </w:r>
          <w:ins w:id="236" w:author="John Hedlefs" w:date="2011-09-08T08:47:00Z">
            <w:r>
              <w:rPr>
                <w:noProof/>
                <w:webHidden/>
              </w:rPr>
              <w:t>44</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37" w:author="John Hedlefs" w:date="2011-09-08T08:47:00Z"/>
              <w:rFonts w:asciiTheme="minorHAnsi" w:eastAsiaTheme="minorEastAsia" w:hAnsiTheme="minorHAnsi" w:cstheme="minorBidi"/>
              <w:noProof/>
            </w:rPr>
          </w:pPr>
          <w:ins w:id="238"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"_Toc303234999"</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8.3 Ability to produce summaries or individual notifications.</w:t>
            </w:r>
            <w:r>
              <w:rPr>
                <w:noProof/>
                <w:webHidden/>
              </w:rPr>
              <w:tab/>
            </w:r>
            <w:r>
              <w:rPr>
                <w:noProof/>
                <w:webHidden/>
              </w:rPr>
              <w:fldChar w:fldCharType="begin"/>
            </w:r>
            <w:r>
              <w:rPr>
                <w:noProof/>
                <w:webHidden/>
              </w:rPr>
              <w:instrText xml:space="preserve"> PAGEREF _Toc303234999 \h </w:instrText>
            </w:r>
            <w:r>
              <w:rPr>
                <w:noProof/>
                <w:webHidden/>
              </w:rPr>
            </w:r>
          </w:ins>
          <w:r>
            <w:rPr>
              <w:noProof/>
              <w:webHidden/>
            </w:rPr>
            <w:fldChar w:fldCharType="separate"/>
          </w:r>
          <w:ins w:id="239" w:author="John Hedlefs" w:date="2011-09-08T08:47:00Z">
            <w:r>
              <w:rPr>
                <w:noProof/>
                <w:webHidden/>
              </w:rPr>
              <w:t>44</w:t>
            </w:r>
            <w:r>
              <w:rPr>
                <w:noProof/>
                <w:webHidden/>
              </w:rPr>
              <w:fldChar w:fldCharType="end"/>
            </w:r>
            <w:r w:rsidRPr="00296981">
              <w:rPr>
                <w:rStyle w:val="Hyperlink"/>
                <w:noProof/>
              </w:rPr>
              <w:fldChar w:fldCharType="end"/>
            </w:r>
          </w:ins>
        </w:p>
        <w:p w:rsidR="00CE29C6" w:rsidRDefault="00CE29C6">
          <w:pPr>
            <w:pStyle w:val="TOC2"/>
            <w:tabs>
              <w:tab w:val="left" w:pos="880"/>
              <w:tab w:val="right" w:leader="dot" w:pos="9350"/>
            </w:tabs>
            <w:rPr>
              <w:ins w:id="240" w:author="John Hedlefs" w:date="2011-09-08T08:47:00Z"/>
              <w:rFonts w:asciiTheme="minorHAnsi" w:eastAsiaTheme="minorEastAsia" w:hAnsiTheme="minorHAnsi" w:cstheme="minorBidi"/>
              <w:noProof/>
            </w:rPr>
          </w:pPr>
          <w:ins w:id="241"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"_Toc303235000"</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8.4</w:t>
            </w:r>
            <w:r>
              <w:rPr>
                <w:rFonts w:asciiTheme="minorHAnsi" w:eastAsiaTheme="minorEastAsia" w:hAnsiTheme="minorHAnsi" w:cstheme="minorBidi"/>
                <w:noProof/>
              </w:rPr>
              <w:tab/>
            </w:r>
            <w:r w:rsidRPr="00296981">
              <w:rPr>
                <w:rStyle w:val="Hyperlink"/>
                <w:noProof/>
                <w:lang w:val="en-AU"/>
              </w:rPr>
              <w:t>Ability to produce summaries at frequencies other than one day.</w:t>
            </w:r>
            <w:r>
              <w:rPr>
                <w:noProof/>
                <w:webHidden/>
              </w:rPr>
              <w:tab/>
            </w:r>
            <w:r>
              <w:rPr>
                <w:noProof/>
                <w:webHidden/>
              </w:rPr>
              <w:fldChar w:fldCharType="begin"/>
            </w:r>
            <w:r>
              <w:rPr>
                <w:noProof/>
                <w:webHidden/>
              </w:rPr>
              <w:instrText xml:space="preserve"> PAGEREF _Toc303235000 \h </w:instrText>
            </w:r>
            <w:r>
              <w:rPr>
                <w:noProof/>
                <w:webHidden/>
              </w:rPr>
            </w:r>
          </w:ins>
          <w:r>
            <w:rPr>
              <w:noProof/>
              <w:webHidden/>
            </w:rPr>
            <w:fldChar w:fldCharType="separate"/>
          </w:r>
          <w:ins w:id="242" w:author="John Hedlefs" w:date="2011-09-08T08:47:00Z">
            <w:r>
              <w:rPr>
                <w:noProof/>
                <w:webHidden/>
              </w:rPr>
              <w:t>44</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43" w:author="John Hedlefs" w:date="2011-09-08T08:47:00Z"/>
              <w:rFonts w:asciiTheme="minorHAnsi" w:eastAsiaTheme="minorEastAsia" w:hAnsiTheme="minorHAnsi" w:cstheme="minorBidi"/>
              <w:noProof/>
            </w:rPr>
          </w:pPr>
          <w:ins w:id="244"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"_Toc303235001"</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rFonts w:eastAsia="Times New Roman"/>
                <w:noProof/>
              </w:rPr>
              <w:t>9. Provide a feature that allows admins to temporarily stop emails.</w:t>
            </w:r>
            <w:r>
              <w:rPr>
                <w:noProof/>
                <w:webHidden/>
              </w:rPr>
              <w:tab/>
            </w:r>
            <w:r>
              <w:rPr>
                <w:noProof/>
                <w:webHidden/>
              </w:rPr>
              <w:fldChar w:fldCharType="begin"/>
            </w:r>
            <w:r>
              <w:rPr>
                <w:noProof/>
                <w:webHidden/>
              </w:rPr>
              <w:instrText xml:space="preserve"> PAGEREF _Toc303235001 \h </w:instrText>
            </w:r>
            <w:r>
              <w:rPr>
                <w:noProof/>
                <w:webHidden/>
              </w:rPr>
            </w:r>
          </w:ins>
          <w:r>
            <w:rPr>
              <w:noProof/>
              <w:webHidden/>
            </w:rPr>
            <w:fldChar w:fldCharType="separate"/>
          </w:r>
          <w:ins w:id="245" w:author="John Hedlefs" w:date="2011-09-08T08:47:00Z">
            <w:r>
              <w:rPr>
                <w:noProof/>
                <w:webHidden/>
              </w:rPr>
              <w:t>45</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46" w:author="John Hedlefs" w:date="2011-09-08T08:47:00Z"/>
              <w:rFonts w:asciiTheme="minorHAnsi" w:eastAsiaTheme="minorEastAsia" w:hAnsiTheme="minorHAnsi" w:cstheme="minorBidi"/>
              <w:noProof/>
            </w:rPr>
          </w:pPr>
          <w:ins w:id="247"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"_Toc303235002"</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lang w:val="en-AU"/>
              </w:rPr>
              <w:t>10. Replace the user of the word “Delinquency” or “Delinquent” with ”Overdue”.</w:t>
            </w:r>
            <w:r>
              <w:rPr>
                <w:noProof/>
                <w:webHidden/>
              </w:rPr>
              <w:tab/>
            </w:r>
            <w:r>
              <w:rPr>
                <w:noProof/>
                <w:webHidden/>
              </w:rPr>
              <w:fldChar w:fldCharType="begin"/>
            </w:r>
            <w:r>
              <w:rPr>
                <w:noProof/>
                <w:webHidden/>
              </w:rPr>
              <w:instrText xml:space="preserve"> PAGEREF _Toc303235002 \h </w:instrText>
            </w:r>
            <w:r>
              <w:rPr>
                <w:noProof/>
                <w:webHidden/>
              </w:rPr>
            </w:r>
          </w:ins>
          <w:r>
            <w:rPr>
              <w:noProof/>
              <w:webHidden/>
            </w:rPr>
            <w:fldChar w:fldCharType="separate"/>
          </w:r>
          <w:ins w:id="248" w:author="John Hedlefs" w:date="2011-09-08T08:47:00Z">
            <w:r>
              <w:rPr>
                <w:noProof/>
                <w:webHidden/>
              </w:rPr>
              <w:t>51</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49" w:author="John Hedlefs" w:date="2011-09-08T08:47:00Z"/>
              <w:rFonts w:asciiTheme="minorHAnsi" w:eastAsiaTheme="minorEastAsia" w:hAnsiTheme="minorHAnsi" w:cstheme="minorBidi"/>
              <w:noProof/>
            </w:rPr>
          </w:pPr>
          <w:ins w:id="250"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"_Toc303235003"</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Requirement</w:t>
            </w:r>
            <w:r>
              <w:rPr>
                <w:noProof/>
                <w:webHidden/>
              </w:rPr>
              <w:tab/>
            </w:r>
            <w:r>
              <w:rPr>
                <w:noProof/>
                <w:webHidden/>
              </w:rPr>
              <w:fldChar w:fldCharType="begin"/>
            </w:r>
            <w:r>
              <w:rPr>
                <w:noProof/>
                <w:webHidden/>
              </w:rPr>
              <w:instrText xml:space="preserve"> PAGEREF _Toc303235003 \h </w:instrText>
            </w:r>
            <w:r>
              <w:rPr>
                <w:noProof/>
                <w:webHidden/>
              </w:rPr>
            </w:r>
          </w:ins>
          <w:r>
            <w:rPr>
              <w:noProof/>
              <w:webHidden/>
            </w:rPr>
            <w:fldChar w:fldCharType="separate"/>
          </w:r>
          <w:ins w:id="251" w:author="John Hedlefs" w:date="2011-09-08T08:47:00Z">
            <w:r>
              <w:rPr>
                <w:noProof/>
                <w:webHidden/>
              </w:rPr>
              <w:t>51</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52" w:author="John Hedlefs" w:date="2011-09-08T08:47:00Z"/>
              <w:rFonts w:asciiTheme="minorHAnsi" w:eastAsiaTheme="minorEastAsia" w:hAnsiTheme="minorHAnsi" w:cstheme="minorBidi"/>
              <w:noProof/>
            </w:rPr>
          </w:pPr>
          <w:ins w:id="253"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"_Toc303235004"</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11. reports are grouped by category</w:t>
            </w:r>
            <w:r>
              <w:rPr>
                <w:noProof/>
                <w:webHidden/>
              </w:rPr>
              <w:tab/>
            </w:r>
            <w:r>
              <w:rPr>
                <w:noProof/>
                <w:webHidden/>
              </w:rPr>
              <w:fldChar w:fldCharType="begin"/>
            </w:r>
            <w:r>
              <w:rPr>
                <w:noProof/>
                <w:webHidden/>
              </w:rPr>
              <w:instrText xml:space="preserve"> PAGEREF _Toc303235004 \h </w:instrText>
            </w:r>
            <w:r>
              <w:rPr>
                <w:noProof/>
                <w:webHidden/>
              </w:rPr>
            </w:r>
          </w:ins>
          <w:r>
            <w:rPr>
              <w:noProof/>
              <w:webHidden/>
            </w:rPr>
            <w:fldChar w:fldCharType="separate"/>
          </w:r>
          <w:ins w:id="254" w:author="John Hedlefs" w:date="2011-09-08T08:47:00Z">
            <w:r>
              <w:rPr>
                <w:noProof/>
                <w:webHidden/>
              </w:rPr>
              <w:t>52</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55" w:author="John Hedlefs" w:date="2011-09-08T08:47:00Z"/>
              <w:rFonts w:asciiTheme="minorHAnsi" w:eastAsiaTheme="minorEastAsia" w:hAnsiTheme="minorHAnsi" w:cstheme="minorBidi"/>
              <w:noProof/>
            </w:rPr>
          </w:pPr>
          <w:ins w:id="256"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"_Toc303235005"</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rFonts w:eastAsia="Times New Roman"/>
                <w:noProof/>
              </w:rPr>
              <w:t>Requirements</w:t>
            </w:r>
            <w:r>
              <w:rPr>
                <w:noProof/>
                <w:webHidden/>
              </w:rPr>
              <w:tab/>
            </w:r>
            <w:r>
              <w:rPr>
                <w:noProof/>
                <w:webHidden/>
              </w:rPr>
              <w:fldChar w:fldCharType="begin"/>
            </w:r>
            <w:r>
              <w:rPr>
                <w:noProof/>
                <w:webHidden/>
              </w:rPr>
              <w:instrText xml:space="preserve"> PAGEREF _Toc303235005 \h </w:instrText>
            </w:r>
            <w:r>
              <w:rPr>
                <w:noProof/>
                <w:webHidden/>
              </w:rPr>
            </w:r>
          </w:ins>
          <w:r>
            <w:rPr>
              <w:noProof/>
              <w:webHidden/>
            </w:rPr>
            <w:fldChar w:fldCharType="separate"/>
          </w:r>
          <w:ins w:id="257" w:author="John Hedlefs" w:date="2011-09-08T08:47:00Z">
            <w:r>
              <w:rPr>
                <w:noProof/>
                <w:webHidden/>
              </w:rPr>
              <w:t>52</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58" w:author="John Hedlefs" w:date="2011-09-08T08:47:00Z"/>
              <w:rFonts w:asciiTheme="minorHAnsi" w:eastAsiaTheme="minorEastAsia" w:hAnsiTheme="minorHAnsi" w:cstheme="minorBidi"/>
              <w:noProof/>
            </w:rPr>
          </w:pPr>
          <w:ins w:id="259"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"_Toc303235006"</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rFonts w:eastAsia="Times New Roman"/>
                <w:noProof/>
              </w:rPr>
              <w:t>Implementation</w:t>
            </w:r>
            <w:r>
              <w:rPr>
                <w:noProof/>
                <w:webHidden/>
              </w:rPr>
              <w:tab/>
            </w:r>
            <w:r>
              <w:rPr>
                <w:noProof/>
                <w:webHidden/>
              </w:rPr>
              <w:fldChar w:fldCharType="begin"/>
            </w:r>
            <w:r>
              <w:rPr>
                <w:noProof/>
                <w:webHidden/>
              </w:rPr>
              <w:instrText xml:space="preserve"> PAGEREF _Toc303235006 \h </w:instrText>
            </w:r>
            <w:r>
              <w:rPr>
                <w:noProof/>
                <w:webHidden/>
              </w:rPr>
            </w:r>
          </w:ins>
          <w:r>
            <w:rPr>
              <w:noProof/>
              <w:webHidden/>
            </w:rPr>
            <w:fldChar w:fldCharType="separate"/>
          </w:r>
          <w:ins w:id="260" w:author="John Hedlefs" w:date="2011-09-08T08:47:00Z">
            <w:r>
              <w:rPr>
                <w:noProof/>
                <w:webHidden/>
              </w:rPr>
              <w:t>53</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61" w:author="John Hedlefs" w:date="2011-09-08T08:47:00Z"/>
              <w:rFonts w:asciiTheme="minorHAnsi" w:eastAsiaTheme="minorEastAsia" w:hAnsiTheme="minorHAnsi" w:cstheme="minorBidi"/>
              <w:noProof/>
            </w:rPr>
          </w:pPr>
          <w:ins w:id="262"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"_Toc303235007"</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rFonts w:eastAsia="Times New Roman"/>
                <w:noProof/>
              </w:rPr>
              <w:t>Testing</w:t>
            </w:r>
            <w:r>
              <w:rPr>
                <w:noProof/>
                <w:webHidden/>
              </w:rPr>
              <w:tab/>
            </w:r>
            <w:r>
              <w:rPr>
                <w:noProof/>
                <w:webHidden/>
              </w:rPr>
              <w:fldChar w:fldCharType="begin"/>
            </w:r>
            <w:r>
              <w:rPr>
                <w:noProof/>
                <w:webHidden/>
              </w:rPr>
              <w:instrText xml:space="preserve"> PAGEREF _Toc303235007 \h </w:instrText>
            </w:r>
            <w:r>
              <w:rPr>
                <w:noProof/>
                <w:webHidden/>
              </w:rPr>
            </w:r>
          </w:ins>
          <w:r>
            <w:rPr>
              <w:noProof/>
              <w:webHidden/>
            </w:rPr>
            <w:fldChar w:fldCharType="separate"/>
          </w:r>
          <w:ins w:id="263" w:author="John Hedlefs" w:date="2011-09-08T08:47:00Z">
            <w:r>
              <w:rPr>
                <w:noProof/>
                <w:webHidden/>
              </w:rPr>
              <w:t>53</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64" w:author="John Hedlefs" w:date="2011-09-08T08:47:00Z"/>
              <w:rFonts w:asciiTheme="minorHAnsi" w:eastAsiaTheme="minorEastAsia" w:hAnsiTheme="minorHAnsi" w:cstheme="minorBidi"/>
              <w:noProof/>
            </w:rPr>
          </w:pPr>
          <w:ins w:id="265" w:author="John Hedlefs" w:date="2011-09-08T08:47:00Z">
            <w:r w:rsidRPr="00296981">
              <w:rPr>
                <w:rStyle w:val="Hyperlink"/>
                <w:noProof/>
              </w:rPr>
              <w:lastRenderedPageBreak/>
              <w:fldChar w:fldCharType="begin"/>
            </w:r>
            <w:r w:rsidRPr="00296981">
              <w:rPr>
                <w:rStyle w:val="Hyperlink"/>
                <w:noProof/>
              </w:rPr>
              <w:instrText xml:space="preserve"> </w:instrText>
            </w:r>
            <w:r>
              <w:rPr>
                <w:noProof/>
              </w:rPr>
              <w:instrText>HYPERLINK \l "_Toc303235008"</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12. Historic Admin Report default date mod.</w:t>
            </w:r>
            <w:r>
              <w:rPr>
                <w:noProof/>
                <w:webHidden/>
              </w:rPr>
              <w:tab/>
            </w:r>
            <w:r>
              <w:rPr>
                <w:noProof/>
                <w:webHidden/>
              </w:rPr>
              <w:fldChar w:fldCharType="begin"/>
            </w:r>
            <w:r>
              <w:rPr>
                <w:noProof/>
                <w:webHidden/>
              </w:rPr>
              <w:instrText xml:space="preserve"> PAGEREF _Toc303235008 \h </w:instrText>
            </w:r>
            <w:r>
              <w:rPr>
                <w:noProof/>
                <w:webHidden/>
              </w:rPr>
            </w:r>
          </w:ins>
          <w:r>
            <w:rPr>
              <w:noProof/>
              <w:webHidden/>
            </w:rPr>
            <w:fldChar w:fldCharType="separate"/>
          </w:r>
          <w:ins w:id="266" w:author="John Hedlefs" w:date="2011-09-08T08:47:00Z">
            <w:r>
              <w:rPr>
                <w:noProof/>
                <w:webHidden/>
              </w:rPr>
              <w:t>53</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67" w:author="John Hedlefs" w:date="2011-09-08T08:47:00Z"/>
              <w:rFonts w:asciiTheme="minorHAnsi" w:eastAsiaTheme="minorEastAsia" w:hAnsiTheme="minorHAnsi" w:cstheme="minorBidi"/>
              <w:noProof/>
            </w:rPr>
          </w:pPr>
          <w:ins w:id="268"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"_Toc303235009"</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13. Licensing Report control changes.</w:t>
            </w:r>
            <w:r>
              <w:rPr>
                <w:noProof/>
                <w:webHidden/>
              </w:rPr>
              <w:tab/>
            </w:r>
            <w:r>
              <w:rPr>
                <w:noProof/>
                <w:webHidden/>
              </w:rPr>
              <w:fldChar w:fldCharType="begin"/>
            </w:r>
            <w:r>
              <w:rPr>
                <w:noProof/>
                <w:webHidden/>
              </w:rPr>
              <w:instrText xml:space="preserve"> PAGEREF _Toc303235009 \h </w:instrText>
            </w:r>
            <w:r>
              <w:rPr>
                <w:noProof/>
                <w:webHidden/>
              </w:rPr>
            </w:r>
          </w:ins>
          <w:r>
            <w:rPr>
              <w:noProof/>
              <w:webHidden/>
            </w:rPr>
            <w:fldChar w:fldCharType="separate"/>
          </w:r>
          <w:ins w:id="269" w:author="John Hedlefs" w:date="2011-09-08T08:47:00Z">
            <w:r>
              <w:rPr>
                <w:noProof/>
                <w:webHidden/>
              </w:rPr>
              <w:t>55</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70" w:author="John Hedlefs" w:date="2011-09-08T08:47:00Z"/>
              <w:rFonts w:asciiTheme="minorHAnsi" w:eastAsiaTheme="minorEastAsia" w:hAnsiTheme="minorHAnsi" w:cstheme="minorBidi"/>
              <w:noProof/>
            </w:rPr>
          </w:pPr>
          <w:ins w:id="271"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"_Toc303235010"</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14. Add a %FirstName% parameter substitution variable to all Reports.</w:t>
            </w:r>
            <w:r>
              <w:rPr>
                <w:noProof/>
                <w:webHidden/>
              </w:rPr>
              <w:tab/>
            </w:r>
            <w:r>
              <w:rPr>
                <w:noProof/>
                <w:webHidden/>
              </w:rPr>
              <w:fldChar w:fldCharType="begin"/>
            </w:r>
            <w:r>
              <w:rPr>
                <w:noProof/>
                <w:webHidden/>
              </w:rPr>
              <w:instrText xml:space="preserve"> PAGEREF _Toc303235010 \h </w:instrText>
            </w:r>
            <w:r>
              <w:rPr>
                <w:noProof/>
                <w:webHidden/>
              </w:rPr>
            </w:r>
          </w:ins>
          <w:r>
            <w:rPr>
              <w:noProof/>
              <w:webHidden/>
            </w:rPr>
            <w:fldChar w:fldCharType="separate"/>
          </w:r>
          <w:ins w:id="272" w:author="John Hedlefs" w:date="2011-09-08T08:47:00Z">
            <w:r>
              <w:rPr>
                <w:noProof/>
                <w:webHidden/>
              </w:rPr>
              <w:t>55</w:t>
            </w:r>
            <w:r>
              <w:rPr>
                <w:noProof/>
                <w:webHidden/>
              </w:rPr>
              <w:fldChar w:fldCharType="end"/>
            </w:r>
            <w:r w:rsidRPr="00296981">
              <w:rPr>
                <w:rStyle w:val="Hyperlink"/>
                <w:noProof/>
              </w:rPr>
              <w:fldChar w:fldCharType="end"/>
            </w:r>
          </w:ins>
        </w:p>
        <w:p w:rsidR="00CE29C6" w:rsidRDefault="00CE29C6">
          <w:pPr>
            <w:pStyle w:val="TOC1"/>
            <w:tabs>
              <w:tab w:val="right" w:leader="dot" w:pos="9350"/>
            </w:tabs>
            <w:rPr>
              <w:ins w:id="273" w:author="John Hedlefs" w:date="2011-09-08T08:47:00Z"/>
              <w:rFonts w:asciiTheme="minorHAnsi" w:eastAsiaTheme="minorEastAsia" w:hAnsiTheme="minorHAnsi" w:cstheme="minorBidi"/>
              <w:noProof/>
            </w:rPr>
          </w:pPr>
          <w:ins w:id="274"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"_Toc303235011"</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Appendix 1</w:t>
            </w:r>
            <w:r>
              <w:rPr>
                <w:noProof/>
                <w:webHidden/>
              </w:rPr>
              <w:tab/>
            </w:r>
            <w:r>
              <w:rPr>
                <w:noProof/>
                <w:webHidden/>
              </w:rPr>
              <w:fldChar w:fldCharType="begin"/>
            </w:r>
            <w:r>
              <w:rPr>
                <w:noProof/>
                <w:webHidden/>
              </w:rPr>
              <w:instrText xml:space="preserve"> PAGEREF _Toc303235011 \h </w:instrText>
            </w:r>
            <w:r>
              <w:rPr>
                <w:noProof/>
                <w:webHidden/>
              </w:rPr>
            </w:r>
          </w:ins>
          <w:r>
            <w:rPr>
              <w:noProof/>
              <w:webHidden/>
            </w:rPr>
            <w:fldChar w:fldCharType="separate"/>
          </w:r>
          <w:ins w:id="275" w:author="John Hedlefs" w:date="2011-09-08T08:47:00Z">
            <w:r>
              <w:rPr>
                <w:noProof/>
                <w:webHidden/>
              </w:rPr>
              <w:t>60</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76" w:author="John Hedlefs" w:date="2011-09-08T08:47:00Z"/>
              <w:rFonts w:asciiTheme="minorHAnsi" w:eastAsiaTheme="minorEastAsia" w:hAnsiTheme="minorHAnsi" w:cstheme="minorBidi"/>
              <w:noProof/>
            </w:rPr>
          </w:pPr>
          <w:ins w:id="277"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"_Toc303235012"</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new fields in tblReportSchedule</w:t>
            </w:r>
            <w:r>
              <w:rPr>
                <w:noProof/>
                <w:webHidden/>
              </w:rPr>
              <w:tab/>
            </w:r>
            <w:r>
              <w:rPr>
                <w:noProof/>
                <w:webHidden/>
              </w:rPr>
              <w:fldChar w:fldCharType="begin"/>
            </w:r>
            <w:r>
              <w:rPr>
                <w:noProof/>
                <w:webHidden/>
              </w:rPr>
              <w:instrText xml:space="preserve"> PAGEREF _Toc303235012 \h </w:instrText>
            </w:r>
            <w:r>
              <w:rPr>
                <w:noProof/>
                <w:webHidden/>
              </w:rPr>
            </w:r>
          </w:ins>
          <w:r>
            <w:rPr>
              <w:noProof/>
              <w:webHidden/>
            </w:rPr>
            <w:fldChar w:fldCharType="separate"/>
          </w:r>
          <w:ins w:id="278" w:author="John Hedlefs" w:date="2011-09-08T08:47:00Z">
            <w:r>
              <w:rPr>
                <w:noProof/>
                <w:webHidden/>
              </w:rPr>
              <w:t>60</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79" w:author="John Hedlefs" w:date="2011-09-08T08:47:00Z"/>
              <w:rFonts w:asciiTheme="minorHAnsi" w:eastAsiaTheme="minorEastAsia" w:hAnsiTheme="minorHAnsi" w:cstheme="minorBidi"/>
              <w:noProof/>
            </w:rPr>
          </w:pPr>
          <w:ins w:id="280"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"_Toc303235013"</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definition of new table tblSchedulesAudit</w:t>
            </w:r>
            <w:r>
              <w:rPr>
                <w:noProof/>
                <w:webHidden/>
              </w:rPr>
              <w:tab/>
            </w:r>
            <w:r>
              <w:rPr>
                <w:noProof/>
                <w:webHidden/>
              </w:rPr>
              <w:fldChar w:fldCharType="begin"/>
            </w:r>
            <w:r>
              <w:rPr>
                <w:noProof/>
                <w:webHidden/>
              </w:rPr>
              <w:instrText xml:space="preserve"> PAGEREF _Toc303235013 \h </w:instrText>
            </w:r>
            <w:r>
              <w:rPr>
                <w:noProof/>
                <w:webHidden/>
              </w:rPr>
            </w:r>
          </w:ins>
          <w:r>
            <w:rPr>
              <w:noProof/>
              <w:webHidden/>
            </w:rPr>
            <w:fldChar w:fldCharType="separate"/>
          </w:r>
          <w:ins w:id="281" w:author="John Hedlefs" w:date="2011-09-08T08:47:00Z">
            <w:r>
              <w:rPr>
                <w:noProof/>
                <w:webHidden/>
              </w:rPr>
              <w:t>62</w:t>
            </w:r>
            <w:r>
              <w:rPr>
                <w:noProof/>
                <w:webHidden/>
              </w:rPr>
              <w:fldChar w:fldCharType="end"/>
            </w:r>
            <w:r w:rsidRPr="00296981">
              <w:rPr>
                <w:rStyle w:val="Hyperlink"/>
                <w:noProof/>
              </w:rPr>
              <w:fldChar w:fldCharType="end"/>
            </w:r>
          </w:ins>
        </w:p>
        <w:p w:rsidR="00CE29C6" w:rsidRDefault="00CE29C6">
          <w:pPr>
            <w:pStyle w:val="TOC2"/>
            <w:tabs>
              <w:tab w:val="right" w:leader="dot" w:pos="9350"/>
            </w:tabs>
            <w:rPr>
              <w:ins w:id="282" w:author="John Hedlefs" w:date="2011-09-08T08:47:00Z"/>
              <w:rFonts w:asciiTheme="minorHAnsi" w:eastAsiaTheme="minorEastAsia" w:hAnsiTheme="minorHAnsi" w:cstheme="minorBidi"/>
              <w:noProof/>
            </w:rPr>
          </w:pPr>
          <w:ins w:id="283" w:author="John Hedlefs" w:date="2011-09-08T08:47:00Z">
            <w:r w:rsidRPr="00296981">
              <w:rPr>
                <w:rStyle w:val="Hyperlink"/>
                <w:noProof/>
              </w:rPr>
              <w:fldChar w:fldCharType="begin"/>
            </w:r>
            <w:r w:rsidRPr="00296981">
              <w:rPr>
                <w:rStyle w:val="Hyperlink"/>
                <w:noProof/>
              </w:rPr>
              <w:instrText xml:space="preserve"> </w:instrText>
            </w:r>
            <w:r>
              <w:rPr>
                <w:noProof/>
              </w:rPr>
              <w:instrText>HYPERLINK \l "_Toc303235014"</w:instrText>
            </w:r>
            <w:r w:rsidRPr="00296981">
              <w:rPr>
                <w:rStyle w:val="Hyperlink"/>
                <w:noProof/>
              </w:rPr>
              <w:instrText xml:space="preserve"> </w:instrText>
            </w:r>
            <w:r w:rsidRPr="00296981">
              <w:rPr>
                <w:rStyle w:val="Hyperlink"/>
                <w:noProof/>
              </w:rPr>
            </w:r>
            <w:r w:rsidRPr="00296981">
              <w:rPr>
                <w:rStyle w:val="Hyperlink"/>
                <w:noProof/>
              </w:rPr>
              <w:fldChar w:fldCharType="separate"/>
            </w:r>
            <w:r w:rsidRPr="00296981">
              <w:rPr>
                <w:rStyle w:val="Hyperlink"/>
                <w:noProof/>
              </w:rPr>
              <w:t>definition of new table tblOrganisationCourseNotifyOptions</w:t>
            </w:r>
            <w:r>
              <w:rPr>
                <w:noProof/>
                <w:webHidden/>
              </w:rPr>
              <w:tab/>
            </w:r>
            <w:r>
              <w:rPr>
                <w:noProof/>
                <w:webHidden/>
              </w:rPr>
              <w:fldChar w:fldCharType="begin"/>
            </w:r>
            <w:r>
              <w:rPr>
                <w:noProof/>
                <w:webHidden/>
              </w:rPr>
              <w:instrText xml:space="preserve"> PAGEREF _Toc303235014 \h </w:instrText>
            </w:r>
            <w:r>
              <w:rPr>
                <w:noProof/>
                <w:webHidden/>
              </w:rPr>
            </w:r>
          </w:ins>
          <w:r>
            <w:rPr>
              <w:noProof/>
              <w:webHidden/>
            </w:rPr>
            <w:fldChar w:fldCharType="separate"/>
          </w:r>
          <w:ins w:id="284" w:author="John Hedlefs" w:date="2011-09-08T08:47:00Z">
            <w:r>
              <w:rPr>
                <w:noProof/>
                <w:webHidden/>
              </w:rPr>
              <w:t>64</w:t>
            </w:r>
            <w:r>
              <w:rPr>
                <w:noProof/>
                <w:webHidden/>
              </w:rPr>
              <w:fldChar w:fldCharType="end"/>
            </w:r>
            <w:r w:rsidRPr="00296981">
              <w:rPr>
                <w:rStyle w:val="Hyperlink"/>
                <w:noProof/>
              </w:rPr>
              <w:fldChar w:fldCharType="end"/>
            </w:r>
          </w:ins>
        </w:p>
        <w:p w:rsidR="00DA6456" w:rsidDel="00CE29C6" w:rsidRDefault="00DA6456">
          <w:pPr>
            <w:pStyle w:val="TOC1"/>
            <w:tabs>
              <w:tab w:val="left" w:pos="440"/>
              <w:tab w:val="right" w:leader="dot" w:pos="9350"/>
            </w:tabs>
            <w:rPr>
              <w:del w:id="285" w:author="John Hedlefs" w:date="2011-09-08T08:47:00Z"/>
              <w:rFonts w:asciiTheme="minorHAnsi" w:eastAsiaTheme="minorEastAsia" w:hAnsiTheme="minorHAnsi" w:cstheme="minorBidi"/>
              <w:noProof/>
            </w:rPr>
          </w:pPr>
          <w:del w:id="286" w:author="John Hedlefs" w:date="2011-09-08T08:47:00Z">
            <w:r w:rsidRPr="00CE29C6" w:rsidDel="00CE29C6">
              <w:rPr>
                <w:rStyle w:val="Hyperlink"/>
                <w:noProof/>
                <w:lang w:val="en-AU"/>
                <w:rPrChange w:id="287" w:author="John Hedlefs" w:date="2011-09-08T08:47:00Z">
                  <w:rPr>
                    <w:rStyle w:val="Hyperlink"/>
                    <w:noProof/>
                    <w:lang w:val="en-AU"/>
                  </w:rPr>
                </w:rPrChange>
              </w:rPr>
              <w:delText>1</w:delText>
            </w:r>
            <w:r w:rsidDel="00CE29C6">
              <w:rPr>
                <w:rFonts w:asciiTheme="minorHAnsi" w:eastAsiaTheme="minorEastAsia" w:hAnsiTheme="minorHAnsi" w:cstheme="minorBidi"/>
                <w:noProof/>
              </w:rPr>
              <w:tab/>
            </w:r>
            <w:r w:rsidRPr="00CE29C6" w:rsidDel="00CE29C6">
              <w:rPr>
                <w:rStyle w:val="Hyperlink"/>
                <w:noProof/>
                <w:lang w:val="en-AU"/>
                <w:rPrChange w:id="288" w:author="John Hedlefs" w:date="2011-09-08T08:47:00Z">
                  <w:rPr>
                    <w:rStyle w:val="Hyperlink"/>
                    <w:noProof/>
                    <w:lang w:val="en-AU"/>
                  </w:rPr>
                </w:rPrChange>
              </w:rPr>
              <w:delText>Report pages have additional periodic scheduling controls.</w:delText>
            </w:r>
            <w:r w:rsidDel="00CE29C6">
              <w:rPr>
                <w:noProof/>
                <w:webHidden/>
              </w:rPr>
              <w:tab/>
              <w:delText>4</w:delText>
            </w:r>
          </w:del>
        </w:p>
        <w:p w:rsidR="00DA6456" w:rsidDel="00CE29C6" w:rsidRDefault="00DA6456">
          <w:pPr>
            <w:pStyle w:val="TOC2"/>
            <w:tabs>
              <w:tab w:val="right" w:leader="dot" w:pos="9350"/>
            </w:tabs>
            <w:rPr>
              <w:del w:id="289" w:author="John Hedlefs" w:date="2011-09-08T08:47:00Z"/>
              <w:rFonts w:asciiTheme="minorHAnsi" w:eastAsiaTheme="minorEastAsia" w:hAnsiTheme="minorHAnsi" w:cstheme="minorBidi"/>
              <w:noProof/>
            </w:rPr>
          </w:pPr>
          <w:del w:id="290" w:author="John Hedlefs" w:date="2011-09-08T08:47:00Z">
            <w:r w:rsidRPr="00CE29C6" w:rsidDel="00CE29C6">
              <w:rPr>
                <w:rStyle w:val="Hyperlink"/>
                <w:noProof/>
                <w:rPrChange w:id="291" w:author="John Hedlefs" w:date="2011-09-08T08:47:00Z">
                  <w:rPr>
                    <w:rStyle w:val="Hyperlink"/>
                    <w:noProof/>
                  </w:rPr>
                </w:rPrChange>
              </w:rPr>
              <w:delText>Requirement:</w:delText>
            </w:r>
            <w:r w:rsidDel="00CE29C6">
              <w:rPr>
                <w:noProof/>
                <w:webHidden/>
              </w:rPr>
              <w:tab/>
              <w:delText>4</w:delText>
            </w:r>
          </w:del>
        </w:p>
        <w:p w:rsidR="00DA6456" w:rsidDel="00CE29C6" w:rsidRDefault="00DA6456">
          <w:pPr>
            <w:pStyle w:val="TOC2"/>
            <w:tabs>
              <w:tab w:val="right" w:leader="dot" w:pos="9350"/>
            </w:tabs>
            <w:rPr>
              <w:del w:id="292" w:author="John Hedlefs" w:date="2011-09-08T08:47:00Z"/>
              <w:rFonts w:asciiTheme="minorHAnsi" w:eastAsiaTheme="minorEastAsia" w:hAnsiTheme="minorHAnsi" w:cstheme="minorBidi"/>
              <w:noProof/>
            </w:rPr>
          </w:pPr>
          <w:del w:id="293" w:author="John Hedlefs" w:date="2011-09-08T08:47:00Z">
            <w:r w:rsidRPr="00CE29C6" w:rsidDel="00CE29C6">
              <w:rPr>
                <w:rStyle w:val="Hyperlink"/>
                <w:noProof/>
                <w:lang w:val="en-AU"/>
                <w:rPrChange w:id="294" w:author="John Hedlefs" w:date="2011-09-08T08:47:00Z">
                  <w:rPr>
                    <w:rStyle w:val="Hyperlink"/>
                    <w:noProof/>
                    <w:lang w:val="en-AU"/>
                  </w:rPr>
                </w:rPrChange>
              </w:rPr>
              <w:delText>Proposal:</w:delText>
            </w:r>
            <w:r w:rsidDel="00CE29C6">
              <w:rPr>
                <w:noProof/>
                <w:webHidden/>
              </w:rPr>
              <w:tab/>
              <w:delText>4</w:delText>
            </w:r>
          </w:del>
        </w:p>
        <w:p w:rsidR="00DA6456" w:rsidDel="00CE29C6" w:rsidRDefault="00DA6456">
          <w:pPr>
            <w:pStyle w:val="TOC2"/>
            <w:tabs>
              <w:tab w:val="right" w:leader="dot" w:pos="9350"/>
            </w:tabs>
            <w:rPr>
              <w:del w:id="295" w:author="John Hedlefs" w:date="2011-09-08T08:47:00Z"/>
              <w:rFonts w:asciiTheme="minorHAnsi" w:eastAsiaTheme="minorEastAsia" w:hAnsiTheme="minorHAnsi" w:cstheme="minorBidi"/>
              <w:noProof/>
            </w:rPr>
          </w:pPr>
          <w:del w:id="296" w:author="John Hedlefs" w:date="2011-09-08T08:47:00Z">
            <w:r w:rsidRPr="00CE29C6" w:rsidDel="00CE29C6">
              <w:rPr>
                <w:rStyle w:val="Hyperlink"/>
                <w:noProof/>
                <w:lang w:val="en-AU"/>
                <w:rPrChange w:id="297" w:author="John Hedlefs" w:date="2011-09-08T08:47:00Z">
                  <w:rPr>
                    <w:rStyle w:val="Hyperlink"/>
                    <w:noProof/>
                    <w:lang w:val="en-AU"/>
                  </w:rPr>
                </w:rPrChange>
              </w:rPr>
              <w:delText>Proposed layouts for Periodic controls:</w:delText>
            </w:r>
            <w:r w:rsidDel="00CE29C6">
              <w:rPr>
                <w:noProof/>
                <w:webHidden/>
              </w:rPr>
              <w:tab/>
              <w:delText>8</w:delText>
            </w:r>
          </w:del>
        </w:p>
        <w:p w:rsidR="00DA6456" w:rsidDel="00CE29C6" w:rsidRDefault="00DA6456">
          <w:pPr>
            <w:pStyle w:val="TOC1"/>
            <w:tabs>
              <w:tab w:val="right" w:leader="dot" w:pos="9350"/>
            </w:tabs>
            <w:rPr>
              <w:del w:id="298" w:author="John Hedlefs" w:date="2011-09-08T08:47:00Z"/>
              <w:rFonts w:asciiTheme="minorHAnsi" w:eastAsiaTheme="minorEastAsia" w:hAnsiTheme="minorHAnsi" w:cstheme="minorBidi"/>
              <w:noProof/>
            </w:rPr>
          </w:pPr>
          <w:del w:id="299" w:author="John Hedlefs" w:date="2011-09-08T08:47:00Z">
            <w:r w:rsidRPr="00CE29C6" w:rsidDel="00CE29C6">
              <w:rPr>
                <w:rStyle w:val="Hyperlink"/>
                <w:noProof/>
                <w:lang w:val="en-AU"/>
                <w:rPrChange w:id="300" w:author="John Hedlefs" w:date="2011-09-08T08:47:00Z">
                  <w:rPr>
                    <w:rStyle w:val="Hyperlink"/>
                    <w:noProof/>
                    <w:lang w:val="en-AU"/>
                  </w:rPr>
                </w:rPrChange>
              </w:rPr>
              <w:delText>2. Required on Period Report screen for Org A</w:delText>
            </w:r>
            <w:r w:rsidRPr="00CE29C6" w:rsidDel="00CE29C6">
              <w:rPr>
                <w:rStyle w:val="Hyperlink"/>
                <w:noProof/>
                <w:lang w:val="en-AU"/>
                <w:rPrChange w:id="301" w:author="John Hedlefs" w:date="2011-09-08T08:47:00Z">
                  <w:rPr>
                    <w:rStyle w:val="Hyperlink"/>
                    <w:noProof/>
                    <w:lang w:val="en-AU"/>
                  </w:rPr>
                </w:rPrChange>
              </w:rPr>
              <w:delText>d</w:delText>
            </w:r>
            <w:r w:rsidRPr="00CE29C6" w:rsidDel="00CE29C6">
              <w:rPr>
                <w:rStyle w:val="Hyperlink"/>
                <w:noProof/>
                <w:lang w:val="en-AU"/>
                <w:rPrChange w:id="302" w:author="John Hedlefs" w:date="2011-09-08T08:47:00Z">
                  <w:rPr>
                    <w:rStyle w:val="Hyperlink"/>
                    <w:noProof/>
                    <w:lang w:val="en-AU"/>
                  </w:rPr>
                </w:rPrChange>
              </w:rPr>
              <w:delText>mins</w:delText>
            </w:r>
            <w:r w:rsidDel="00CE29C6">
              <w:rPr>
                <w:noProof/>
                <w:webHidden/>
              </w:rPr>
              <w:tab/>
              <w:delText>20</w:delText>
            </w:r>
          </w:del>
        </w:p>
        <w:p w:rsidR="00DA6456" w:rsidDel="00CE29C6" w:rsidRDefault="00DA6456">
          <w:pPr>
            <w:pStyle w:val="TOC2"/>
            <w:tabs>
              <w:tab w:val="right" w:leader="dot" w:pos="9350"/>
            </w:tabs>
            <w:rPr>
              <w:del w:id="303" w:author="John Hedlefs" w:date="2011-09-08T08:47:00Z"/>
              <w:rFonts w:asciiTheme="minorHAnsi" w:eastAsiaTheme="minorEastAsia" w:hAnsiTheme="minorHAnsi" w:cstheme="minorBidi"/>
              <w:noProof/>
            </w:rPr>
          </w:pPr>
          <w:del w:id="304" w:author="John Hedlefs" w:date="2011-09-08T08:47:00Z">
            <w:r w:rsidRPr="00CE29C6" w:rsidDel="00CE29C6">
              <w:rPr>
                <w:rStyle w:val="Hyperlink"/>
                <w:noProof/>
                <w:rPrChange w:id="305" w:author="John Hedlefs" w:date="2011-09-08T08:47:00Z">
                  <w:rPr>
                    <w:rStyle w:val="Hyperlink"/>
                    <w:noProof/>
                  </w:rPr>
                </w:rPrChange>
              </w:rPr>
              <w:delText>Requirement:</w:delText>
            </w:r>
            <w:r w:rsidDel="00CE29C6">
              <w:rPr>
                <w:noProof/>
                <w:webHidden/>
              </w:rPr>
              <w:tab/>
              <w:delText>20</w:delText>
            </w:r>
          </w:del>
        </w:p>
        <w:p w:rsidR="00DA6456" w:rsidDel="00CE29C6" w:rsidRDefault="00DA6456">
          <w:pPr>
            <w:pStyle w:val="TOC1"/>
            <w:tabs>
              <w:tab w:val="right" w:leader="dot" w:pos="9350"/>
            </w:tabs>
            <w:rPr>
              <w:del w:id="306" w:author="John Hedlefs" w:date="2011-09-08T08:47:00Z"/>
              <w:rFonts w:asciiTheme="minorHAnsi" w:eastAsiaTheme="minorEastAsia" w:hAnsiTheme="minorHAnsi" w:cstheme="minorBidi"/>
              <w:noProof/>
            </w:rPr>
          </w:pPr>
          <w:del w:id="307" w:author="John Hedlefs" w:date="2011-09-08T08:47:00Z">
            <w:r w:rsidRPr="00CE29C6" w:rsidDel="00CE29C6">
              <w:rPr>
                <w:rStyle w:val="Hyperlink"/>
                <w:noProof/>
                <w:lang w:val="en-AU"/>
                <w:rPrChange w:id="308" w:author="John Hedlefs" w:date="2011-09-08T08:47:00Z">
                  <w:rPr>
                    <w:rStyle w:val="Hyperlink"/>
                    <w:noProof/>
                    <w:lang w:val="en-AU"/>
                  </w:rPr>
                </w:rPrChange>
              </w:rPr>
              <w:delText>3    Additional fields required on Period Report screen for SALT Admins</w:delText>
            </w:r>
            <w:r w:rsidDel="00CE29C6">
              <w:rPr>
                <w:noProof/>
                <w:webHidden/>
              </w:rPr>
              <w:tab/>
              <w:delText>24</w:delText>
            </w:r>
          </w:del>
        </w:p>
        <w:p w:rsidR="00DA6456" w:rsidDel="00CE29C6" w:rsidRDefault="00DA6456">
          <w:pPr>
            <w:pStyle w:val="TOC2"/>
            <w:tabs>
              <w:tab w:val="right" w:leader="dot" w:pos="9350"/>
            </w:tabs>
            <w:rPr>
              <w:del w:id="309" w:author="John Hedlefs" w:date="2011-09-08T08:47:00Z"/>
              <w:rFonts w:asciiTheme="minorHAnsi" w:eastAsiaTheme="minorEastAsia" w:hAnsiTheme="minorHAnsi" w:cstheme="minorBidi"/>
              <w:noProof/>
            </w:rPr>
          </w:pPr>
          <w:del w:id="310" w:author="John Hedlefs" w:date="2011-09-08T08:47:00Z">
            <w:r w:rsidRPr="00CE29C6" w:rsidDel="00CE29C6">
              <w:rPr>
                <w:rStyle w:val="Hyperlink"/>
                <w:noProof/>
                <w:rPrChange w:id="311" w:author="John Hedlefs" w:date="2011-09-08T08:47:00Z">
                  <w:rPr>
                    <w:rStyle w:val="Hyperlink"/>
                    <w:noProof/>
                  </w:rPr>
                </w:rPrChange>
              </w:rPr>
              <w:delText>Requirement:</w:delText>
            </w:r>
            <w:r w:rsidDel="00CE29C6">
              <w:rPr>
                <w:noProof/>
                <w:webHidden/>
              </w:rPr>
              <w:tab/>
              <w:delText>24</w:delText>
            </w:r>
          </w:del>
        </w:p>
        <w:p w:rsidR="00DA6456" w:rsidDel="00CE29C6" w:rsidRDefault="00DA6456">
          <w:pPr>
            <w:pStyle w:val="TOC2"/>
            <w:tabs>
              <w:tab w:val="right" w:leader="dot" w:pos="9350"/>
            </w:tabs>
            <w:rPr>
              <w:del w:id="312" w:author="John Hedlefs" w:date="2011-09-08T08:47:00Z"/>
              <w:rFonts w:asciiTheme="minorHAnsi" w:eastAsiaTheme="minorEastAsia" w:hAnsiTheme="minorHAnsi" w:cstheme="minorBidi"/>
              <w:noProof/>
            </w:rPr>
          </w:pPr>
          <w:del w:id="313" w:author="John Hedlefs" w:date="2011-09-08T08:47:00Z">
            <w:r w:rsidRPr="00CE29C6" w:rsidDel="00CE29C6">
              <w:rPr>
                <w:rStyle w:val="Hyperlink"/>
                <w:noProof/>
                <w:lang w:val="en-AU"/>
                <w:rPrChange w:id="314" w:author="John Hedlefs" w:date="2011-09-08T08:47:00Z">
                  <w:rPr>
                    <w:rStyle w:val="Hyperlink"/>
                    <w:noProof/>
                    <w:lang w:val="en-AU"/>
                  </w:rPr>
                </w:rPrChange>
              </w:rPr>
              <w:delText>Proposed screenshot:</w:delText>
            </w:r>
            <w:r w:rsidDel="00CE29C6">
              <w:rPr>
                <w:noProof/>
                <w:webHidden/>
              </w:rPr>
              <w:tab/>
              <w:delText>25</w:delText>
            </w:r>
          </w:del>
        </w:p>
        <w:p w:rsidR="00DA6456" w:rsidDel="00CE29C6" w:rsidRDefault="00DA6456">
          <w:pPr>
            <w:pStyle w:val="TOC1"/>
            <w:tabs>
              <w:tab w:val="right" w:leader="dot" w:pos="9350"/>
            </w:tabs>
            <w:rPr>
              <w:del w:id="315" w:author="John Hedlefs" w:date="2011-09-08T08:47:00Z"/>
              <w:rFonts w:asciiTheme="minorHAnsi" w:eastAsiaTheme="minorEastAsia" w:hAnsiTheme="minorHAnsi" w:cstheme="minorBidi"/>
              <w:noProof/>
            </w:rPr>
          </w:pPr>
          <w:del w:id="316" w:author="John Hedlefs" w:date="2011-09-08T08:47:00Z">
            <w:r w:rsidRPr="00CE29C6" w:rsidDel="00CE29C6">
              <w:rPr>
                <w:rStyle w:val="Hyperlink"/>
                <w:noProof/>
                <w:lang w:val="en-AU"/>
                <w:rPrChange w:id="317" w:author="John Hedlefs" w:date="2011-09-08T08:47:00Z">
                  <w:rPr>
                    <w:rStyle w:val="Hyperlink"/>
                    <w:noProof/>
                    <w:lang w:val="en-AU"/>
                  </w:rPr>
                </w:rPrChange>
              </w:rPr>
              <w:delText>4. Delete/Re-assign Reports to another user when a User is made inactive.</w:delText>
            </w:r>
            <w:r w:rsidDel="00CE29C6">
              <w:rPr>
                <w:noProof/>
                <w:webHidden/>
              </w:rPr>
              <w:tab/>
              <w:delText>25</w:delText>
            </w:r>
          </w:del>
        </w:p>
        <w:p w:rsidR="00DA6456" w:rsidDel="00CE29C6" w:rsidRDefault="00DA6456">
          <w:pPr>
            <w:pStyle w:val="TOC1"/>
            <w:tabs>
              <w:tab w:val="right" w:leader="dot" w:pos="9350"/>
            </w:tabs>
            <w:rPr>
              <w:del w:id="318" w:author="John Hedlefs" w:date="2011-09-08T08:47:00Z"/>
              <w:rFonts w:asciiTheme="minorHAnsi" w:eastAsiaTheme="minorEastAsia" w:hAnsiTheme="minorHAnsi" w:cstheme="minorBidi"/>
              <w:noProof/>
            </w:rPr>
          </w:pPr>
          <w:del w:id="319" w:author="John Hedlefs" w:date="2011-09-08T08:47:00Z">
            <w:r w:rsidRPr="00CE29C6" w:rsidDel="00CE29C6">
              <w:rPr>
                <w:rStyle w:val="Hyperlink"/>
                <w:noProof/>
                <w:lang w:val="en-AU"/>
                <w:rPrChange w:id="320" w:author="John Hedlefs" w:date="2011-09-08T08:47:00Z">
                  <w:rPr>
                    <w:rStyle w:val="Hyperlink"/>
                    <w:noProof/>
                    <w:lang w:val="en-AU"/>
                  </w:rPr>
                </w:rPrChange>
              </w:rPr>
              <w:delText>5. Allow import files to update existing users and Additional fields in import files</w:delText>
            </w:r>
            <w:r w:rsidDel="00CE29C6">
              <w:rPr>
                <w:noProof/>
                <w:webHidden/>
              </w:rPr>
              <w:tab/>
              <w:delText>30</w:delText>
            </w:r>
          </w:del>
        </w:p>
        <w:p w:rsidR="00DA6456" w:rsidDel="00CE29C6" w:rsidRDefault="00DA6456">
          <w:pPr>
            <w:pStyle w:val="TOC2"/>
            <w:tabs>
              <w:tab w:val="right" w:leader="dot" w:pos="9350"/>
            </w:tabs>
            <w:rPr>
              <w:del w:id="321" w:author="John Hedlefs" w:date="2011-09-08T08:47:00Z"/>
              <w:rFonts w:asciiTheme="minorHAnsi" w:eastAsiaTheme="minorEastAsia" w:hAnsiTheme="minorHAnsi" w:cstheme="minorBidi"/>
              <w:noProof/>
            </w:rPr>
          </w:pPr>
          <w:del w:id="322" w:author="John Hedlefs" w:date="2011-09-08T08:47:00Z">
            <w:r w:rsidRPr="00CE29C6" w:rsidDel="00CE29C6">
              <w:rPr>
                <w:rStyle w:val="Hyperlink"/>
                <w:noProof/>
                <w:rPrChange w:id="323" w:author="John Hedlefs" w:date="2011-09-08T08:47:00Z">
                  <w:rPr>
                    <w:rStyle w:val="Hyperlink"/>
                    <w:noProof/>
                  </w:rPr>
                </w:rPrChange>
              </w:rPr>
              <w:delText>Requirement:</w:delText>
            </w:r>
            <w:r w:rsidDel="00CE29C6">
              <w:rPr>
                <w:noProof/>
                <w:webHidden/>
              </w:rPr>
              <w:tab/>
              <w:delText>30</w:delText>
            </w:r>
          </w:del>
        </w:p>
        <w:p w:rsidR="00DA6456" w:rsidDel="00CE29C6" w:rsidRDefault="00DA6456">
          <w:pPr>
            <w:pStyle w:val="TOC2"/>
            <w:tabs>
              <w:tab w:val="right" w:leader="dot" w:pos="9350"/>
            </w:tabs>
            <w:rPr>
              <w:del w:id="324" w:author="John Hedlefs" w:date="2011-09-08T08:47:00Z"/>
              <w:rFonts w:asciiTheme="minorHAnsi" w:eastAsiaTheme="minorEastAsia" w:hAnsiTheme="minorHAnsi" w:cstheme="minorBidi"/>
              <w:noProof/>
            </w:rPr>
          </w:pPr>
          <w:del w:id="325" w:author="John Hedlefs" w:date="2011-09-08T08:47:00Z">
            <w:r w:rsidRPr="00CE29C6" w:rsidDel="00CE29C6">
              <w:rPr>
                <w:rStyle w:val="Hyperlink"/>
                <w:noProof/>
                <w:rPrChange w:id="326" w:author="John Hedlefs" w:date="2011-09-08T08:47:00Z">
                  <w:rPr>
                    <w:rStyle w:val="Hyperlink"/>
                    <w:noProof/>
                  </w:rPr>
                </w:rPrChange>
              </w:rPr>
              <w:delText>5.1 New Fields</w:delText>
            </w:r>
            <w:r w:rsidDel="00CE29C6">
              <w:rPr>
                <w:noProof/>
                <w:webHidden/>
              </w:rPr>
              <w:tab/>
              <w:delText>30</w:delText>
            </w:r>
          </w:del>
        </w:p>
        <w:p w:rsidR="00DA6456" w:rsidDel="00CE29C6" w:rsidRDefault="00DA6456">
          <w:pPr>
            <w:pStyle w:val="TOC2"/>
            <w:tabs>
              <w:tab w:val="right" w:leader="dot" w:pos="9350"/>
            </w:tabs>
            <w:rPr>
              <w:del w:id="327" w:author="John Hedlefs" w:date="2011-09-08T08:47:00Z"/>
              <w:rFonts w:asciiTheme="minorHAnsi" w:eastAsiaTheme="minorEastAsia" w:hAnsiTheme="minorHAnsi" w:cstheme="minorBidi"/>
              <w:noProof/>
            </w:rPr>
          </w:pPr>
          <w:del w:id="328" w:author="John Hedlefs" w:date="2011-09-08T08:47:00Z">
            <w:r w:rsidRPr="00CE29C6" w:rsidDel="00CE29C6">
              <w:rPr>
                <w:rStyle w:val="Hyperlink"/>
                <w:noProof/>
                <w:lang w:val="en-AU"/>
                <w:rPrChange w:id="329" w:author="John Hedlefs" w:date="2011-09-08T08:47:00Z">
                  <w:rPr>
                    <w:rStyle w:val="Hyperlink"/>
                    <w:noProof/>
                    <w:lang w:val="en-AU"/>
                  </w:rPr>
                </w:rPrChange>
              </w:rPr>
              <w:delText>5.2 Behaviour of “Update Imports”</w:delText>
            </w:r>
            <w:r w:rsidDel="00CE29C6">
              <w:rPr>
                <w:noProof/>
                <w:webHidden/>
              </w:rPr>
              <w:tab/>
              <w:delText>33</w:delText>
            </w:r>
          </w:del>
        </w:p>
        <w:p w:rsidR="00DA6456" w:rsidDel="00CE29C6" w:rsidRDefault="00DA6456">
          <w:pPr>
            <w:pStyle w:val="TOC1"/>
            <w:tabs>
              <w:tab w:val="right" w:leader="dot" w:pos="9350"/>
            </w:tabs>
            <w:rPr>
              <w:del w:id="330" w:author="John Hedlefs" w:date="2011-09-08T08:47:00Z"/>
              <w:rFonts w:asciiTheme="minorHAnsi" w:eastAsiaTheme="minorEastAsia" w:hAnsiTheme="minorHAnsi" w:cstheme="minorBidi"/>
              <w:noProof/>
            </w:rPr>
          </w:pPr>
          <w:del w:id="331" w:author="John Hedlefs" w:date="2011-09-08T08:47:00Z">
            <w:r w:rsidRPr="00CE29C6" w:rsidDel="00CE29C6">
              <w:rPr>
                <w:rStyle w:val="Hyperlink"/>
                <w:noProof/>
                <w:lang w:val="en-AU"/>
                <w:rPrChange w:id="332" w:author="John Hedlefs" w:date="2011-09-08T08:47:00Z">
                  <w:rPr>
                    <w:rStyle w:val="Hyperlink"/>
                    <w:noProof/>
                    <w:lang w:val="en-AU"/>
                  </w:rPr>
                </w:rPrChange>
              </w:rPr>
              <w:delText>6. Modifications to “My Training” page</w:delText>
            </w:r>
            <w:r w:rsidDel="00CE29C6">
              <w:rPr>
                <w:noProof/>
                <w:webHidden/>
              </w:rPr>
              <w:tab/>
              <w:delText>34</w:delText>
            </w:r>
          </w:del>
        </w:p>
        <w:p w:rsidR="00DA6456" w:rsidDel="00CE29C6" w:rsidRDefault="00DA6456">
          <w:pPr>
            <w:pStyle w:val="TOC2"/>
            <w:tabs>
              <w:tab w:val="right" w:leader="dot" w:pos="9350"/>
            </w:tabs>
            <w:rPr>
              <w:del w:id="333" w:author="John Hedlefs" w:date="2011-09-08T08:47:00Z"/>
              <w:rFonts w:asciiTheme="minorHAnsi" w:eastAsiaTheme="minorEastAsia" w:hAnsiTheme="minorHAnsi" w:cstheme="minorBidi"/>
              <w:noProof/>
            </w:rPr>
          </w:pPr>
          <w:del w:id="334" w:author="John Hedlefs" w:date="2011-09-08T08:47:00Z">
            <w:r w:rsidRPr="00CE29C6" w:rsidDel="00CE29C6">
              <w:rPr>
                <w:rStyle w:val="Hyperlink"/>
                <w:noProof/>
                <w:rPrChange w:id="335" w:author="John Hedlefs" w:date="2011-09-08T08:47:00Z">
                  <w:rPr>
                    <w:rStyle w:val="Hyperlink"/>
                    <w:noProof/>
                  </w:rPr>
                </w:rPrChange>
              </w:rPr>
              <w:delText>Requirement:</w:delText>
            </w:r>
            <w:r w:rsidDel="00CE29C6">
              <w:rPr>
                <w:noProof/>
                <w:webHidden/>
              </w:rPr>
              <w:tab/>
              <w:delText>34</w:delText>
            </w:r>
          </w:del>
        </w:p>
        <w:p w:rsidR="00DA6456" w:rsidDel="00CE29C6" w:rsidRDefault="00DA6456">
          <w:pPr>
            <w:pStyle w:val="TOC2"/>
            <w:tabs>
              <w:tab w:val="right" w:leader="dot" w:pos="9350"/>
            </w:tabs>
            <w:rPr>
              <w:del w:id="336" w:author="John Hedlefs" w:date="2011-09-08T08:47:00Z"/>
              <w:rFonts w:asciiTheme="minorHAnsi" w:eastAsiaTheme="minorEastAsia" w:hAnsiTheme="minorHAnsi" w:cstheme="minorBidi"/>
              <w:noProof/>
            </w:rPr>
          </w:pPr>
          <w:del w:id="337" w:author="John Hedlefs" w:date="2011-09-08T08:47:00Z">
            <w:r w:rsidRPr="00CE29C6" w:rsidDel="00CE29C6">
              <w:rPr>
                <w:rStyle w:val="Hyperlink"/>
                <w:noProof/>
                <w:rPrChange w:id="338" w:author="John Hedlefs" w:date="2011-09-08T08:47:00Z">
                  <w:rPr>
                    <w:rStyle w:val="Hyperlink"/>
                    <w:noProof/>
                  </w:rPr>
                </w:rPrChange>
              </w:rPr>
              <w:delText>Proposed modifications screens:</w:delText>
            </w:r>
            <w:r w:rsidDel="00CE29C6">
              <w:rPr>
                <w:noProof/>
                <w:webHidden/>
              </w:rPr>
              <w:tab/>
              <w:delText>35</w:delText>
            </w:r>
          </w:del>
        </w:p>
        <w:p w:rsidR="00DA6456" w:rsidDel="00CE29C6" w:rsidRDefault="00DA6456">
          <w:pPr>
            <w:pStyle w:val="TOC1"/>
            <w:tabs>
              <w:tab w:val="right" w:leader="dot" w:pos="9350"/>
            </w:tabs>
            <w:rPr>
              <w:del w:id="339" w:author="John Hedlefs" w:date="2011-09-08T08:47:00Z"/>
              <w:rFonts w:asciiTheme="minorHAnsi" w:eastAsiaTheme="minorEastAsia" w:hAnsiTheme="minorHAnsi" w:cstheme="minorBidi"/>
              <w:noProof/>
            </w:rPr>
          </w:pPr>
          <w:del w:id="340" w:author="John Hedlefs" w:date="2011-09-08T08:47:00Z">
            <w:r w:rsidRPr="00CE29C6" w:rsidDel="00CE29C6">
              <w:rPr>
                <w:rStyle w:val="Hyperlink"/>
                <w:noProof/>
                <w:lang w:val="en-AU"/>
                <w:rPrChange w:id="341" w:author="John Hedlefs" w:date="2011-09-08T08:47:00Z">
                  <w:rPr>
                    <w:rStyle w:val="Hyperlink"/>
                    <w:noProof/>
                    <w:lang w:val="en-AU"/>
                  </w:rPr>
                </w:rPrChange>
              </w:rPr>
              <w:delText>7.   Provide a Rich Text editor on the existing “Org Config” screen</w:delText>
            </w:r>
            <w:r w:rsidDel="00CE29C6">
              <w:rPr>
                <w:noProof/>
                <w:webHidden/>
              </w:rPr>
              <w:tab/>
              <w:delText>37</w:delText>
            </w:r>
          </w:del>
        </w:p>
        <w:p w:rsidR="00DA6456" w:rsidDel="00CE29C6" w:rsidRDefault="00DA6456">
          <w:pPr>
            <w:pStyle w:val="TOC2"/>
            <w:tabs>
              <w:tab w:val="right" w:leader="dot" w:pos="9350"/>
            </w:tabs>
            <w:rPr>
              <w:del w:id="342" w:author="John Hedlefs" w:date="2011-09-08T08:47:00Z"/>
              <w:rFonts w:asciiTheme="minorHAnsi" w:eastAsiaTheme="minorEastAsia" w:hAnsiTheme="minorHAnsi" w:cstheme="minorBidi"/>
              <w:noProof/>
            </w:rPr>
          </w:pPr>
          <w:del w:id="343" w:author="John Hedlefs" w:date="2011-09-08T08:47:00Z">
            <w:r w:rsidRPr="00CE29C6" w:rsidDel="00CE29C6">
              <w:rPr>
                <w:rStyle w:val="Hyperlink"/>
                <w:noProof/>
                <w:rPrChange w:id="344" w:author="John Hedlefs" w:date="2011-09-08T08:47:00Z">
                  <w:rPr>
                    <w:rStyle w:val="Hyperlink"/>
                    <w:noProof/>
                  </w:rPr>
                </w:rPrChange>
              </w:rPr>
              <w:delText>Requirement</w:delText>
            </w:r>
            <w:r w:rsidDel="00CE29C6">
              <w:rPr>
                <w:noProof/>
                <w:webHidden/>
              </w:rPr>
              <w:tab/>
              <w:delText>37</w:delText>
            </w:r>
          </w:del>
        </w:p>
        <w:p w:rsidR="00DA6456" w:rsidDel="00CE29C6" w:rsidRDefault="00DA6456">
          <w:pPr>
            <w:pStyle w:val="TOC2"/>
            <w:tabs>
              <w:tab w:val="right" w:leader="dot" w:pos="9350"/>
            </w:tabs>
            <w:rPr>
              <w:del w:id="345" w:author="John Hedlefs" w:date="2011-09-08T08:47:00Z"/>
              <w:rFonts w:asciiTheme="minorHAnsi" w:eastAsiaTheme="minorEastAsia" w:hAnsiTheme="minorHAnsi" w:cstheme="minorBidi"/>
              <w:noProof/>
            </w:rPr>
          </w:pPr>
          <w:del w:id="346" w:author="John Hedlefs" w:date="2011-09-08T08:47:00Z">
            <w:r w:rsidRPr="00CE29C6" w:rsidDel="00CE29C6">
              <w:rPr>
                <w:rStyle w:val="Hyperlink"/>
                <w:noProof/>
                <w:lang w:val="en-AU"/>
                <w:rPrChange w:id="347" w:author="John Hedlefs" w:date="2011-09-08T08:47:00Z">
                  <w:rPr>
                    <w:rStyle w:val="Hyperlink"/>
                    <w:noProof/>
                    <w:lang w:val="en-AU"/>
                  </w:rPr>
                </w:rPrChange>
              </w:rPr>
              <w:delText>Proposed Screens:</w:delText>
            </w:r>
            <w:r w:rsidDel="00CE29C6">
              <w:rPr>
                <w:noProof/>
                <w:webHidden/>
              </w:rPr>
              <w:tab/>
              <w:delText>37</w:delText>
            </w:r>
          </w:del>
        </w:p>
        <w:p w:rsidR="00DA6456" w:rsidDel="00CE29C6" w:rsidRDefault="00DA6456">
          <w:pPr>
            <w:pStyle w:val="TOC1"/>
            <w:tabs>
              <w:tab w:val="right" w:leader="dot" w:pos="9350"/>
            </w:tabs>
            <w:rPr>
              <w:del w:id="348" w:author="John Hedlefs" w:date="2011-09-08T08:47:00Z"/>
              <w:rFonts w:asciiTheme="minorHAnsi" w:eastAsiaTheme="minorEastAsia" w:hAnsiTheme="minorHAnsi" w:cstheme="minorBidi"/>
              <w:noProof/>
            </w:rPr>
          </w:pPr>
          <w:del w:id="349" w:author="John Hedlefs" w:date="2011-09-08T08:47:00Z">
            <w:r w:rsidRPr="00CE29C6" w:rsidDel="00CE29C6">
              <w:rPr>
                <w:rStyle w:val="Hyperlink"/>
                <w:rFonts w:eastAsia="Times New Roman"/>
                <w:noProof/>
                <w:rPrChange w:id="350" w:author="John Hedlefs" w:date="2011-09-08T08:47:00Z">
                  <w:rPr>
                    <w:rStyle w:val="Hyperlink"/>
                    <w:rFonts w:eastAsia="Times New Roman"/>
                    <w:noProof/>
                  </w:rPr>
                </w:rPrChange>
              </w:rPr>
              <w:delText>Requirements</w:delText>
            </w:r>
            <w:r w:rsidDel="00CE29C6">
              <w:rPr>
                <w:noProof/>
                <w:webHidden/>
              </w:rPr>
              <w:tab/>
              <w:delText>38</w:delText>
            </w:r>
          </w:del>
        </w:p>
        <w:p w:rsidR="00DA6456" w:rsidDel="00CE29C6" w:rsidRDefault="00DA6456">
          <w:pPr>
            <w:pStyle w:val="TOC1"/>
            <w:tabs>
              <w:tab w:val="right" w:leader="dot" w:pos="9350"/>
            </w:tabs>
            <w:rPr>
              <w:del w:id="351" w:author="John Hedlefs" w:date="2011-09-08T08:47:00Z"/>
              <w:rFonts w:asciiTheme="minorHAnsi" w:eastAsiaTheme="minorEastAsia" w:hAnsiTheme="minorHAnsi" w:cstheme="minorBidi"/>
              <w:noProof/>
            </w:rPr>
          </w:pPr>
          <w:del w:id="352" w:author="John Hedlefs" w:date="2011-09-08T08:47:00Z">
            <w:r w:rsidRPr="00CE29C6" w:rsidDel="00CE29C6">
              <w:rPr>
                <w:rStyle w:val="Hyperlink"/>
                <w:rFonts w:eastAsia="Times New Roman"/>
                <w:noProof/>
                <w:rPrChange w:id="353" w:author="John Hedlefs" w:date="2011-09-08T08:47:00Z">
                  <w:rPr>
                    <w:rStyle w:val="Hyperlink"/>
                    <w:rFonts w:eastAsia="Times New Roman"/>
                    <w:noProof/>
                  </w:rPr>
                </w:rPrChange>
              </w:rPr>
              <w:delText>Identified Risks</w:delText>
            </w:r>
            <w:r w:rsidDel="00CE29C6">
              <w:rPr>
                <w:noProof/>
                <w:webHidden/>
              </w:rPr>
              <w:tab/>
              <w:delText>38</w:delText>
            </w:r>
          </w:del>
        </w:p>
        <w:p w:rsidR="00DA6456" w:rsidDel="00CE29C6" w:rsidRDefault="00DA6456">
          <w:pPr>
            <w:pStyle w:val="TOC1"/>
            <w:tabs>
              <w:tab w:val="right" w:leader="dot" w:pos="9350"/>
            </w:tabs>
            <w:rPr>
              <w:del w:id="354" w:author="John Hedlefs" w:date="2011-09-08T08:47:00Z"/>
              <w:rFonts w:asciiTheme="minorHAnsi" w:eastAsiaTheme="minorEastAsia" w:hAnsiTheme="minorHAnsi" w:cstheme="minorBidi"/>
              <w:noProof/>
            </w:rPr>
          </w:pPr>
          <w:del w:id="355" w:author="John Hedlefs" w:date="2011-09-08T08:47:00Z">
            <w:r w:rsidRPr="00CE29C6" w:rsidDel="00CE29C6">
              <w:rPr>
                <w:rStyle w:val="Hyperlink"/>
                <w:noProof/>
                <w:lang w:val="en-AU"/>
                <w:rPrChange w:id="356" w:author="John Hedlefs" w:date="2011-09-08T08:47:00Z">
                  <w:rPr>
                    <w:rStyle w:val="Hyperlink"/>
                    <w:noProof/>
                    <w:lang w:val="en-AU"/>
                  </w:rPr>
                </w:rPrChange>
              </w:rPr>
              <w:delText>8.  Ability to disable manager notifications at course level and to produce summaries or individual notifications.</w:delText>
            </w:r>
            <w:r w:rsidDel="00CE29C6">
              <w:rPr>
                <w:noProof/>
                <w:webHidden/>
              </w:rPr>
              <w:tab/>
              <w:delText>39</w:delText>
            </w:r>
          </w:del>
        </w:p>
        <w:p w:rsidR="00DA6456" w:rsidDel="00CE29C6" w:rsidRDefault="00DA6456">
          <w:pPr>
            <w:pStyle w:val="TOC2"/>
            <w:tabs>
              <w:tab w:val="right" w:leader="dot" w:pos="9350"/>
            </w:tabs>
            <w:rPr>
              <w:del w:id="357" w:author="John Hedlefs" w:date="2011-09-08T08:47:00Z"/>
              <w:rFonts w:asciiTheme="minorHAnsi" w:eastAsiaTheme="minorEastAsia" w:hAnsiTheme="minorHAnsi" w:cstheme="minorBidi"/>
              <w:noProof/>
            </w:rPr>
          </w:pPr>
          <w:del w:id="358" w:author="John Hedlefs" w:date="2011-09-08T08:47:00Z">
            <w:r w:rsidRPr="00CE29C6" w:rsidDel="00CE29C6">
              <w:rPr>
                <w:rStyle w:val="Hyperlink"/>
                <w:noProof/>
                <w:lang w:val="en-AU"/>
                <w:rPrChange w:id="359" w:author="John Hedlefs" w:date="2011-09-08T08:47:00Z">
                  <w:rPr>
                    <w:rStyle w:val="Hyperlink"/>
                    <w:noProof/>
                    <w:lang w:val="en-AU"/>
                  </w:rPr>
                </w:rPrChange>
              </w:rPr>
              <w:delText>8.1 Ability to disable manager notifications</w:delText>
            </w:r>
            <w:r w:rsidDel="00CE29C6">
              <w:rPr>
                <w:noProof/>
                <w:webHidden/>
              </w:rPr>
              <w:tab/>
              <w:delText>39</w:delText>
            </w:r>
          </w:del>
        </w:p>
        <w:p w:rsidR="00DA6456" w:rsidDel="00CE29C6" w:rsidRDefault="00DA6456">
          <w:pPr>
            <w:pStyle w:val="TOC2"/>
            <w:tabs>
              <w:tab w:val="right" w:leader="dot" w:pos="9350"/>
            </w:tabs>
            <w:rPr>
              <w:del w:id="360" w:author="John Hedlefs" w:date="2011-09-08T08:47:00Z"/>
              <w:rFonts w:asciiTheme="minorHAnsi" w:eastAsiaTheme="minorEastAsia" w:hAnsiTheme="minorHAnsi" w:cstheme="minorBidi"/>
              <w:noProof/>
            </w:rPr>
          </w:pPr>
          <w:del w:id="361" w:author="John Hedlefs" w:date="2011-09-08T08:47:00Z">
            <w:r w:rsidRPr="00CE29C6" w:rsidDel="00CE29C6">
              <w:rPr>
                <w:rStyle w:val="Hyperlink"/>
                <w:noProof/>
                <w:lang w:val="en-AU"/>
                <w:rPrChange w:id="362" w:author="John Hedlefs" w:date="2011-09-08T08:47:00Z">
                  <w:rPr>
                    <w:rStyle w:val="Hyperlink"/>
                    <w:noProof/>
                    <w:lang w:val="en-AU"/>
                  </w:rPr>
                </w:rPrChange>
              </w:rPr>
              <w:delText>8.2 Ability to modify notification options for each course</w:delText>
            </w:r>
            <w:r w:rsidDel="00CE29C6">
              <w:rPr>
                <w:noProof/>
                <w:webHidden/>
              </w:rPr>
              <w:tab/>
              <w:delText>39</w:delText>
            </w:r>
          </w:del>
        </w:p>
        <w:p w:rsidR="00DA6456" w:rsidDel="00CE29C6" w:rsidRDefault="00DA6456">
          <w:pPr>
            <w:pStyle w:val="TOC2"/>
            <w:tabs>
              <w:tab w:val="right" w:leader="dot" w:pos="9350"/>
            </w:tabs>
            <w:rPr>
              <w:del w:id="363" w:author="John Hedlefs" w:date="2011-09-08T08:47:00Z"/>
              <w:rFonts w:asciiTheme="minorHAnsi" w:eastAsiaTheme="minorEastAsia" w:hAnsiTheme="minorHAnsi" w:cstheme="minorBidi"/>
              <w:noProof/>
            </w:rPr>
          </w:pPr>
          <w:del w:id="364" w:author="John Hedlefs" w:date="2011-09-08T08:47:00Z">
            <w:r w:rsidRPr="00CE29C6" w:rsidDel="00CE29C6">
              <w:rPr>
                <w:rStyle w:val="Hyperlink"/>
                <w:noProof/>
                <w:lang w:val="en-AU"/>
                <w:rPrChange w:id="365" w:author="John Hedlefs" w:date="2011-09-08T08:47:00Z">
                  <w:rPr>
                    <w:rStyle w:val="Hyperlink"/>
                    <w:noProof/>
                    <w:lang w:val="en-AU"/>
                  </w:rPr>
                </w:rPrChange>
              </w:rPr>
              <w:delText>8.3 Ability to produce summaries or individual notifications.</w:delText>
            </w:r>
            <w:r w:rsidDel="00CE29C6">
              <w:rPr>
                <w:noProof/>
                <w:webHidden/>
              </w:rPr>
              <w:tab/>
              <w:delText>39</w:delText>
            </w:r>
          </w:del>
        </w:p>
        <w:p w:rsidR="00DA6456" w:rsidDel="00CE29C6" w:rsidRDefault="00DA6456">
          <w:pPr>
            <w:pStyle w:val="TOC2"/>
            <w:tabs>
              <w:tab w:val="left" w:pos="880"/>
              <w:tab w:val="right" w:leader="dot" w:pos="9350"/>
            </w:tabs>
            <w:rPr>
              <w:del w:id="366" w:author="John Hedlefs" w:date="2011-09-08T08:47:00Z"/>
              <w:rFonts w:asciiTheme="minorHAnsi" w:eastAsiaTheme="minorEastAsia" w:hAnsiTheme="minorHAnsi" w:cstheme="minorBidi"/>
              <w:noProof/>
            </w:rPr>
          </w:pPr>
          <w:del w:id="367" w:author="John Hedlefs" w:date="2011-09-08T08:47:00Z">
            <w:r w:rsidRPr="00CE29C6" w:rsidDel="00CE29C6">
              <w:rPr>
                <w:rStyle w:val="Hyperlink"/>
                <w:noProof/>
                <w:lang w:val="en-AU"/>
                <w:rPrChange w:id="368" w:author="John Hedlefs" w:date="2011-09-08T08:47:00Z">
                  <w:rPr>
                    <w:rStyle w:val="Hyperlink"/>
                    <w:noProof/>
                    <w:lang w:val="en-AU"/>
                  </w:rPr>
                </w:rPrChange>
              </w:rPr>
              <w:delText>8.4</w:delText>
            </w:r>
            <w:r w:rsidDel="00CE29C6">
              <w:rPr>
                <w:rFonts w:asciiTheme="minorHAnsi" w:eastAsiaTheme="minorEastAsia" w:hAnsiTheme="minorHAnsi" w:cstheme="minorBidi"/>
                <w:noProof/>
              </w:rPr>
              <w:tab/>
            </w:r>
            <w:r w:rsidRPr="00CE29C6" w:rsidDel="00CE29C6">
              <w:rPr>
                <w:rStyle w:val="Hyperlink"/>
                <w:noProof/>
                <w:lang w:val="en-AU"/>
                <w:rPrChange w:id="369" w:author="John Hedlefs" w:date="2011-09-08T08:47:00Z">
                  <w:rPr>
                    <w:rStyle w:val="Hyperlink"/>
                    <w:noProof/>
                    <w:lang w:val="en-AU"/>
                  </w:rPr>
                </w:rPrChange>
              </w:rPr>
              <w:delText>Ability to produce summaries at frequencies other than one day.</w:delText>
            </w:r>
            <w:r w:rsidDel="00CE29C6">
              <w:rPr>
                <w:noProof/>
                <w:webHidden/>
              </w:rPr>
              <w:tab/>
              <w:delText>39</w:delText>
            </w:r>
          </w:del>
        </w:p>
        <w:p w:rsidR="00DA6456" w:rsidDel="00CE29C6" w:rsidRDefault="00DA6456">
          <w:pPr>
            <w:pStyle w:val="TOC1"/>
            <w:tabs>
              <w:tab w:val="right" w:leader="dot" w:pos="9350"/>
            </w:tabs>
            <w:rPr>
              <w:del w:id="370" w:author="John Hedlefs" w:date="2011-09-08T08:47:00Z"/>
              <w:rFonts w:asciiTheme="minorHAnsi" w:eastAsiaTheme="minorEastAsia" w:hAnsiTheme="minorHAnsi" w:cstheme="minorBidi"/>
              <w:noProof/>
            </w:rPr>
          </w:pPr>
          <w:del w:id="371" w:author="John Hedlefs" w:date="2011-09-08T08:47:00Z">
            <w:r w:rsidRPr="00CE29C6" w:rsidDel="00CE29C6">
              <w:rPr>
                <w:rStyle w:val="Hyperlink"/>
                <w:rFonts w:eastAsia="Times New Roman"/>
                <w:noProof/>
                <w:rPrChange w:id="372" w:author="John Hedlefs" w:date="2011-09-08T08:47:00Z">
                  <w:rPr>
                    <w:rStyle w:val="Hyperlink"/>
                    <w:rFonts w:eastAsia="Times New Roman"/>
                    <w:noProof/>
                  </w:rPr>
                </w:rPrChange>
              </w:rPr>
              <w:delText>9. Provide a feature that allows admins to temporarily stop emails.</w:delText>
            </w:r>
            <w:r w:rsidDel="00CE29C6">
              <w:rPr>
                <w:noProof/>
                <w:webHidden/>
              </w:rPr>
              <w:tab/>
              <w:delText>40</w:delText>
            </w:r>
          </w:del>
        </w:p>
        <w:p w:rsidR="00DA6456" w:rsidDel="00CE29C6" w:rsidRDefault="00DA6456">
          <w:pPr>
            <w:pStyle w:val="TOC1"/>
            <w:tabs>
              <w:tab w:val="right" w:leader="dot" w:pos="9350"/>
            </w:tabs>
            <w:rPr>
              <w:del w:id="373" w:author="John Hedlefs" w:date="2011-09-08T08:47:00Z"/>
              <w:rFonts w:asciiTheme="minorHAnsi" w:eastAsiaTheme="minorEastAsia" w:hAnsiTheme="minorHAnsi" w:cstheme="minorBidi"/>
              <w:noProof/>
            </w:rPr>
          </w:pPr>
          <w:del w:id="374" w:author="John Hedlefs" w:date="2011-09-08T08:47:00Z">
            <w:r w:rsidRPr="00CE29C6" w:rsidDel="00CE29C6">
              <w:rPr>
                <w:rStyle w:val="Hyperlink"/>
                <w:noProof/>
                <w:lang w:val="en-AU"/>
                <w:rPrChange w:id="375" w:author="John Hedlefs" w:date="2011-09-08T08:47:00Z">
                  <w:rPr>
                    <w:rStyle w:val="Hyperlink"/>
                    <w:noProof/>
                    <w:lang w:val="en-AU"/>
                  </w:rPr>
                </w:rPrChange>
              </w:rPr>
              <w:delText>10. Replace the user of the word “Delinquency” or “Delinquent” with ”Overdue”.</w:delText>
            </w:r>
            <w:r w:rsidDel="00CE29C6">
              <w:rPr>
                <w:noProof/>
                <w:webHidden/>
              </w:rPr>
              <w:tab/>
              <w:delText>46</w:delText>
            </w:r>
          </w:del>
        </w:p>
        <w:p w:rsidR="00DA6456" w:rsidDel="00CE29C6" w:rsidRDefault="00DA6456">
          <w:pPr>
            <w:pStyle w:val="TOC2"/>
            <w:tabs>
              <w:tab w:val="right" w:leader="dot" w:pos="9350"/>
            </w:tabs>
            <w:rPr>
              <w:del w:id="376" w:author="John Hedlefs" w:date="2011-09-08T08:47:00Z"/>
              <w:rFonts w:asciiTheme="minorHAnsi" w:eastAsiaTheme="minorEastAsia" w:hAnsiTheme="minorHAnsi" w:cstheme="minorBidi"/>
              <w:noProof/>
            </w:rPr>
          </w:pPr>
          <w:del w:id="377" w:author="John Hedlefs" w:date="2011-09-08T08:47:00Z">
            <w:r w:rsidRPr="00CE29C6" w:rsidDel="00CE29C6">
              <w:rPr>
                <w:rStyle w:val="Hyperlink"/>
                <w:noProof/>
                <w:rPrChange w:id="378" w:author="John Hedlefs" w:date="2011-09-08T08:47:00Z">
                  <w:rPr>
                    <w:rStyle w:val="Hyperlink"/>
                    <w:noProof/>
                  </w:rPr>
                </w:rPrChange>
              </w:rPr>
              <w:delText>Requirement</w:delText>
            </w:r>
            <w:r w:rsidDel="00CE29C6">
              <w:rPr>
                <w:noProof/>
                <w:webHidden/>
              </w:rPr>
              <w:tab/>
              <w:delText>46</w:delText>
            </w:r>
          </w:del>
        </w:p>
        <w:p w:rsidR="00DA6456" w:rsidDel="00CE29C6" w:rsidRDefault="00DA6456">
          <w:pPr>
            <w:pStyle w:val="TOC1"/>
            <w:tabs>
              <w:tab w:val="right" w:leader="dot" w:pos="9350"/>
            </w:tabs>
            <w:rPr>
              <w:del w:id="379" w:author="John Hedlefs" w:date="2011-09-08T08:47:00Z"/>
              <w:rFonts w:asciiTheme="minorHAnsi" w:eastAsiaTheme="minorEastAsia" w:hAnsiTheme="minorHAnsi" w:cstheme="minorBidi"/>
              <w:noProof/>
            </w:rPr>
          </w:pPr>
          <w:del w:id="380" w:author="John Hedlefs" w:date="2011-09-08T08:47:00Z">
            <w:r w:rsidRPr="00CE29C6" w:rsidDel="00CE29C6">
              <w:rPr>
                <w:rStyle w:val="Hyperlink"/>
                <w:noProof/>
                <w:rPrChange w:id="381" w:author="John Hedlefs" w:date="2011-09-08T08:47:00Z">
                  <w:rPr>
                    <w:rStyle w:val="Hyperlink"/>
                    <w:noProof/>
                  </w:rPr>
                </w:rPrChange>
              </w:rPr>
              <w:delText>11. reports are grouped by category</w:delText>
            </w:r>
            <w:r w:rsidDel="00CE29C6">
              <w:rPr>
                <w:noProof/>
                <w:webHidden/>
              </w:rPr>
              <w:tab/>
              <w:delText>47</w:delText>
            </w:r>
          </w:del>
        </w:p>
        <w:p w:rsidR="00DA6456" w:rsidDel="00CE29C6" w:rsidRDefault="00DA6456">
          <w:pPr>
            <w:pStyle w:val="TOC2"/>
            <w:tabs>
              <w:tab w:val="right" w:leader="dot" w:pos="9350"/>
            </w:tabs>
            <w:rPr>
              <w:del w:id="382" w:author="John Hedlefs" w:date="2011-09-08T08:47:00Z"/>
              <w:rFonts w:asciiTheme="minorHAnsi" w:eastAsiaTheme="minorEastAsia" w:hAnsiTheme="minorHAnsi" w:cstheme="minorBidi"/>
              <w:noProof/>
            </w:rPr>
          </w:pPr>
          <w:del w:id="383" w:author="John Hedlefs" w:date="2011-09-08T08:47:00Z">
            <w:r w:rsidRPr="00CE29C6" w:rsidDel="00CE29C6">
              <w:rPr>
                <w:rStyle w:val="Hyperlink"/>
                <w:rFonts w:eastAsia="Times New Roman"/>
                <w:noProof/>
                <w:rPrChange w:id="384" w:author="John Hedlefs" w:date="2011-09-08T08:47:00Z">
                  <w:rPr>
                    <w:rStyle w:val="Hyperlink"/>
                    <w:rFonts w:eastAsia="Times New Roman"/>
                    <w:noProof/>
                  </w:rPr>
                </w:rPrChange>
              </w:rPr>
              <w:delText>Requirements</w:delText>
            </w:r>
            <w:r w:rsidDel="00CE29C6">
              <w:rPr>
                <w:noProof/>
                <w:webHidden/>
              </w:rPr>
              <w:tab/>
              <w:delText>47</w:delText>
            </w:r>
          </w:del>
        </w:p>
        <w:p w:rsidR="00DA6456" w:rsidDel="00CE29C6" w:rsidRDefault="00DA6456">
          <w:pPr>
            <w:pStyle w:val="TOC1"/>
            <w:tabs>
              <w:tab w:val="right" w:leader="dot" w:pos="9350"/>
            </w:tabs>
            <w:rPr>
              <w:del w:id="385" w:author="John Hedlefs" w:date="2011-09-08T08:47:00Z"/>
              <w:rFonts w:asciiTheme="minorHAnsi" w:eastAsiaTheme="minorEastAsia" w:hAnsiTheme="minorHAnsi" w:cstheme="minorBidi"/>
              <w:noProof/>
            </w:rPr>
          </w:pPr>
          <w:del w:id="386" w:author="John Hedlefs" w:date="2011-09-08T08:47:00Z">
            <w:r w:rsidRPr="00CE29C6" w:rsidDel="00CE29C6">
              <w:rPr>
                <w:rStyle w:val="Hyperlink"/>
                <w:rFonts w:eastAsia="Times New Roman"/>
                <w:noProof/>
                <w:rPrChange w:id="387" w:author="John Hedlefs" w:date="2011-09-08T08:47:00Z">
                  <w:rPr>
                    <w:rStyle w:val="Hyperlink"/>
                    <w:rFonts w:eastAsia="Times New Roman"/>
                    <w:noProof/>
                  </w:rPr>
                </w:rPrChange>
              </w:rPr>
              <w:delText>Implementation</w:delText>
            </w:r>
            <w:r w:rsidDel="00CE29C6">
              <w:rPr>
                <w:noProof/>
                <w:webHidden/>
              </w:rPr>
              <w:tab/>
              <w:delText>48</w:delText>
            </w:r>
          </w:del>
        </w:p>
        <w:p w:rsidR="00DA6456" w:rsidDel="00CE29C6" w:rsidRDefault="00DA6456">
          <w:pPr>
            <w:pStyle w:val="TOC1"/>
            <w:tabs>
              <w:tab w:val="right" w:leader="dot" w:pos="9350"/>
            </w:tabs>
            <w:rPr>
              <w:del w:id="388" w:author="John Hedlefs" w:date="2011-09-08T08:47:00Z"/>
              <w:rFonts w:asciiTheme="minorHAnsi" w:eastAsiaTheme="minorEastAsia" w:hAnsiTheme="minorHAnsi" w:cstheme="minorBidi"/>
              <w:noProof/>
            </w:rPr>
          </w:pPr>
          <w:del w:id="389" w:author="John Hedlefs" w:date="2011-09-08T08:47:00Z">
            <w:r w:rsidRPr="00CE29C6" w:rsidDel="00CE29C6">
              <w:rPr>
                <w:rStyle w:val="Hyperlink"/>
                <w:rFonts w:eastAsia="Times New Roman"/>
                <w:noProof/>
                <w:rPrChange w:id="390" w:author="John Hedlefs" w:date="2011-09-08T08:47:00Z">
                  <w:rPr>
                    <w:rStyle w:val="Hyperlink"/>
                    <w:rFonts w:eastAsia="Times New Roman"/>
                    <w:noProof/>
                  </w:rPr>
                </w:rPrChange>
              </w:rPr>
              <w:delText>Testing</w:delText>
            </w:r>
            <w:r w:rsidDel="00CE29C6">
              <w:rPr>
                <w:noProof/>
                <w:webHidden/>
              </w:rPr>
              <w:tab/>
              <w:delText>48</w:delText>
            </w:r>
          </w:del>
        </w:p>
        <w:p w:rsidR="00DA6456" w:rsidDel="00CE29C6" w:rsidRDefault="00DA6456">
          <w:pPr>
            <w:pStyle w:val="TOC1"/>
            <w:tabs>
              <w:tab w:val="right" w:leader="dot" w:pos="9350"/>
            </w:tabs>
            <w:rPr>
              <w:del w:id="391" w:author="John Hedlefs" w:date="2011-09-08T08:47:00Z"/>
              <w:rFonts w:asciiTheme="minorHAnsi" w:eastAsiaTheme="minorEastAsia" w:hAnsiTheme="minorHAnsi" w:cstheme="minorBidi"/>
              <w:noProof/>
            </w:rPr>
          </w:pPr>
          <w:del w:id="392" w:author="John Hedlefs" w:date="2011-09-08T08:47:00Z">
            <w:r w:rsidRPr="00CE29C6" w:rsidDel="00CE29C6">
              <w:rPr>
                <w:rStyle w:val="Hyperlink"/>
                <w:noProof/>
                <w:rPrChange w:id="393" w:author="John Hedlefs" w:date="2011-09-08T08:47:00Z">
                  <w:rPr>
                    <w:rStyle w:val="Hyperlink"/>
                    <w:noProof/>
                  </w:rPr>
                </w:rPrChange>
              </w:rPr>
              <w:delText>12. Historic Admin Report default date mod.</w:delText>
            </w:r>
            <w:r w:rsidDel="00CE29C6">
              <w:rPr>
                <w:noProof/>
                <w:webHidden/>
              </w:rPr>
              <w:tab/>
              <w:delText>48</w:delText>
            </w:r>
          </w:del>
        </w:p>
        <w:p w:rsidR="00DA6456" w:rsidDel="00CE29C6" w:rsidRDefault="00DA6456">
          <w:pPr>
            <w:pStyle w:val="TOC1"/>
            <w:tabs>
              <w:tab w:val="right" w:leader="dot" w:pos="9350"/>
            </w:tabs>
            <w:rPr>
              <w:del w:id="394" w:author="John Hedlefs" w:date="2011-09-08T08:47:00Z"/>
              <w:rFonts w:asciiTheme="minorHAnsi" w:eastAsiaTheme="minorEastAsia" w:hAnsiTheme="minorHAnsi" w:cstheme="minorBidi"/>
              <w:noProof/>
            </w:rPr>
          </w:pPr>
          <w:del w:id="395" w:author="John Hedlefs" w:date="2011-09-08T08:47:00Z">
            <w:r w:rsidRPr="00CE29C6" w:rsidDel="00CE29C6">
              <w:rPr>
                <w:rStyle w:val="Hyperlink"/>
                <w:noProof/>
                <w:rPrChange w:id="396" w:author="John Hedlefs" w:date="2011-09-08T08:47:00Z">
                  <w:rPr>
                    <w:rStyle w:val="Hyperlink"/>
                    <w:noProof/>
                  </w:rPr>
                </w:rPrChange>
              </w:rPr>
              <w:delText>13. Licensing Report control changes.</w:delText>
            </w:r>
            <w:r w:rsidDel="00CE29C6">
              <w:rPr>
                <w:noProof/>
                <w:webHidden/>
              </w:rPr>
              <w:tab/>
              <w:delText>50</w:delText>
            </w:r>
          </w:del>
        </w:p>
        <w:p w:rsidR="00DA6456" w:rsidDel="00CE29C6" w:rsidRDefault="00DA6456">
          <w:pPr>
            <w:pStyle w:val="TOC1"/>
            <w:tabs>
              <w:tab w:val="right" w:leader="dot" w:pos="9350"/>
            </w:tabs>
            <w:rPr>
              <w:del w:id="397" w:author="John Hedlefs" w:date="2011-09-08T08:47:00Z"/>
              <w:rFonts w:asciiTheme="minorHAnsi" w:eastAsiaTheme="minorEastAsia" w:hAnsiTheme="minorHAnsi" w:cstheme="minorBidi"/>
              <w:noProof/>
            </w:rPr>
          </w:pPr>
          <w:del w:id="398" w:author="John Hedlefs" w:date="2011-09-08T08:47:00Z">
            <w:r w:rsidRPr="00CE29C6" w:rsidDel="00CE29C6">
              <w:rPr>
                <w:rStyle w:val="Hyperlink"/>
                <w:noProof/>
                <w:rPrChange w:id="399" w:author="John Hedlefs" w:date="2011-09-08T08:47:00Z">
                  <w:rPr>
                    <w:rStyle w:val="Hyperlink"/>
                    <w:noProof/>
                  </w:rPr>
                </w:rPrChange>
              </w:rPr>
              <w:delText>14. Add a %FirstName% parameter substitution variable to all Reports.</w:delText>
            </w:r>
            <w:r w:rsidDel="00CE29C6">
              <w:rPr>
                <w:noProof/>
                <w:webHidden/>
              </w:rPr>
              <w:tab/>
              <w:delText>50</w:delText>
            </w:r>
          </w:del>
        </w:p>
        <w:p w:rsidR="00DA6456" w:rsidDel="00CE29C6" w:rsidRDefault="00DA6456">
          <w:pPr>
            <w:pStyle w:val="TOC1"/>
            <w:tabs>
              <w:tab w:val="right" w:leader="dot" w:pos="9350"/>
            </w:tabs>
            <w:rPr>
              <w:del w:id="400" w:author="John Hedlefs" w:date="2011-09-08T08:47:00Z"/>
              <w:rFonts w:asciiTheme="minorHAnsi" w:eastAsiaTheme="minorEastAsia" w:hAnsiTheme="minorHAnsi" w:cstheme="minorBidi"/>
              <w:noProof/>
            </w:rPr>
          </w:pPr>
          <w:del w:id="401" w:author="John Hedlefs" w:date="2011-09-08T08:47:00Z">
            <w:r w:rsidRPr="00CE29C6" w:rsidDel="00CE29C6">
              <w:rPr>
                <w:rStyle w:val="Hyperlink"/>
                <w:noProof/>
                <w:rPrChange w:id="402" w:author="John Hedlefs" w:date="2011-09-08T08:47:00Z">
                  <w:rPr>
                    <w:rStyle w:val="Hyperlink"/>
                    <w:noProof/>
                  </w:rPr>
                </w:rPrChange>
              </w:rPr>
              <w:delText>Appendix 1</w:delText>
            </w:r>
            <w:r w:rsidDel="00CE29C6">
              <w:rPr>
                <w:noProof/>
                <w:webHidden/>
              </w:rPr>
              <w:tab/>
              <w:delText>50</w:delText>
            </w:r>
          </w:del>
        </w:p>
        <w:p w:rsidR="00DA6456" w:rsidDel="00CE29C6" w:rsidRDefault="00DA6456">
          <w:pPr>
            <w:pStyle w:val="TOC2"/>
            <w:tabs>
              <w:tab w:val="right" w:leader="dot" w:pos="9350"/>
            </w:tabs>
            <w:rPr>
              <w:del w:id="403" w:author="John Hedlefs" w:date="2011-09-08T08:47:00Z"/>
              <w:rFonts w:asciiTheme="minorHAnsi" w:eastAsiaTheme="minorEastAsia" w:hAnsiTheme="minorHAnsi" w:cstheme="minorBidi"/>
              <w:noProof/>
            </w:rPr>
          </w:pPr>
          <w:del w:id="404" w:author="John Hedlefs" w:date="2011-09-08T08:47:00Z">
            <w:r w:rsidRPr="00CE29C6" w:rsidDel="00CE29C6">
              <w:rPr>
                <w:rStyle w:val="Hyperlink"/>
                <w:noProof/>
                <w:rPrChange w:id="405" w:author="John Hedlefs" w:date="2011-09-08T08:47:00Z">
                  <w:rPr>
                    <w:rStyle w:val="Hyperlink"/>
                    <w:noProof/>
                  </w:rPr>
                </w:rPrChange>
              </w:rPr>
              <w:delText>new fields in tblReportSchedule</w:delText>
            </w:r>
            <w:r w:rsidDel="00CE29C6">
              <w:rPr>
                <w:noProof/>
                <w:webHidden/>
              </w:rPr>
              <w:tab/>
              <w:delText>50</w:delText>
            </w:r>
          </w:del>
        </w:p>
        <w:p w:rsidR="00DA6456" w:rsidDel="00CE29C6" w:rsidRDefault="00DA6456">
          <w:pPr>
            <w:pStyle w:val="TOC2"/>
            <w:tabs>
              <w:tab w:val="right" w:leader="dot" w:pos="9350"/>
            </w:tabs>
            <w:rPr>
              <w:del w:id="406" w:author="John Hedlefs" w:date="2011-09-08T08:47:00Z"/>
              <w:rFonts w:asciiTheme="minorHAnsi" w:eastAsiaTheme="minorEastAsia" w:hAnsiTheme="minorHAnsi" w:cstheme="minorBidi"/>
              <w:noProof/>
            </w:rPr>
          </w:pPr>
          <w:del w:id="407" w:author="John Hedlefs" w:date="2011-09-08T08:47:00Z">
            <w:r w:rsidRPr="00CE29C6" w:rsidDel="00CE29C6">
              <w:rPr>
                <w:rStyle w:val="Hyperlink"/>
                <w:noProof/>
                <w:rPrChange w:id="408" w:author="John Hedlefs" w:date="2011-09-08T08:47:00Z">
                  <w:rPr>
                    <w:rStyle w:val="Hyperlink"/>
                    <w:noProof/>
                  </w:rPr>
                </w:rPrChange>
              </w:rPr>
              <w:delText>definition of new table tblSchedulesAudit</w:delText>
            </w:r>
            <w:r w:rsidDel="00CE29C6">
              <w:rPr>
                <w:noProof/>
                <w:webHidden/>
              </w:rPr>
              <w:tab/>
              <w:delText>53</w:delText>
            </w:r>
          </w:del>
        </w:p>
        <w:p w:rsidR="00DA6456" w:rsidDel="00CE29C6" w:rsidRDefault="00DA6456">
          <w:pPr>
            <w:pStyle w:val="TOC2"/>
            <w:tabs>
              <w:tab w:val="right" w:leader="dot" w:pos="9350"/>
            </w:tabs>
            <w:rPr>
              <w:del w:id="409" w:author="John Hedlefs" w:date="2011-09-08T08:47:00Z"/>
              <w:rFonts w:asciiTheme="minorHAnsi" w:eastAsiaTheme="minorEastAsia" w:hAnsiTheme="minorHAnsi" w:cstheme="minorBidi"/>
              <w:noProof/>
            </w:rPr>
          </w:pPr>
          <w:del w:id="410" w:author="John Hedlefs" w:date="2011-09-08T08:47:00Z">
            <w:r w:rsidRPr="00CE29C6" w:rsidDel="00CE29C6">
              <w:rPr>
                <w:rStyle w:val="Hyperlink"/>
                <w:noProof/>
                <w:rPrChange w:id="411" w:author="John Hedlefs" w:date="2011-09-08T08:47:00Z">
                  <w:rPr>
                    <w:rStyle w:val="Hyperlink"/>
                    <w:noProof/>
                  </w:rPr>
                </w:rPrChange>
              </w:rPr>
              <w:delText>definition of new table tblOrganisationCourseNotifyOptions</w:delText>
            </w:r>
            <w:r w:rsidDel="00CE29C6">
              <w:rPr>
                <w:noProof/>
                <w:webHidden/>
              </w:rPr>
              <w:tab/>
              <w:delText>55</w:delText>
            </w:r>
          </w:del>
        </w:p>
        <w:p w:rsidR="001220CA" w:rsidRDefault="00BA45FD" w:rsidP="0010758E">
          <w:pPr>
            <w:jc w:val="both"/>
          </w:pPr>
          <w:r>
            <w:fldChar w:fldCharType="end"/>
          </w:r>
        </w:p>
      </w:sdtContent>
    </w:sdt>
    <w:p w:rsidR="003A004F" w:rsidRDefault="003A004F" w:rsidP="0010758E">
      <w:pPr>
        <w:jc w:val="both"/>
        <w:rPr>
          <w:rFonts w:asciiTheme="minorHAnsi" w:hAnsiTheme="minorHAnsi" w:cstheme="minorBidi"/>
          <w:color w:val="1F497D" w:themeColor="dark2"/>
        </w:rPr>
      </w:pPr>
    </w:p>
    <w:p w:rsidR="003A004F" w:rsidRDefault="003A004F" w:rsidP="0010758E">
      <w:pPr>
        <w:jc w:val="both"/>
        <w:rPr>
          <w:lang w:val="en-AU"/>
        </w:rPr>
      </w:pPr>
    </w:p>
    <w:p w:rsidR="00D1572D" w:rsidRDefault="00D1572D">
      <w:pPr>
        <w:spacing w:after="200" w:line="276" w:lineRule="auto"/>
        <w:rPr>
          <w:rFonts w:asciiTheme="majorHAnsi" w:eastAsiaTheme="majorEastAsia" w:hAnsiTheme="majorHAnsi" w:cstheme="majorBidi"/>
          <w:b/>
          <w:bCs/>
          <w:color w:val="365F91" w:themeColor="accent1" w:themeShade="BF"/>
          <w:sz w:val="28"/>
          <w:szCs w:val="28"/>
          <w:lang w:val="en-AU"/>
        </w:rPr>
      </w:pPr>
      <w:r>
        <w:rPr>
          <w:lang w:val="en-AU"/>
        </w:rPr>
        <w:br w:type="page"/>
      </w:r>
    </w:p>
    <w:p w:rsidR="001220CA" w:rsidRDefault="001220CA" w:rsidP="0010758E">
      <w:pPr>
        <w:pStyle w:val="Heading1"/>
        <w:numPr>
          <w:ilvl w:val="0"/>
          <w:numId w:val="13"/>
        </w:numPr>
        <w:jc w:val="both"/>
        <w:rPr>
          <w:lang w:val="en-AU"/>
        </w:rPr>
      </w:pPr>
      <w:bookmarkStart w:id="412" w:name="_Toc303234975"/>
      <w:r>
        <w:rPr>
          <w:lang w:val="en-AU"/>
        </w:rPr>
        <w:lastRenderedPageBreak/>
        <w:t xml:space="preserve">Report pages have </w:t>
      </w:r>
      <w:r w:rsidR="003905CC">
        <w:rPr>
          <w:lang w:val="en-AU"/>
        </w:rPr>
        <w:t xml:space="preserve">additional periodic </w:t>
      </w:r>
      <w:r>
        <w:rPr>
          <w:lang w:val="en-AU"/>
        </w:rPr>
        <w:t>scheduling controls.</w:t>
      </w:r>
      <w:bookmarkEnd w:id="412"/>
    </w:p>
    <w:p w:rsidR="009779F1" w:rsidRPr="009779F1" w:rsidRDefault="009779F1" w:rsidP="0010758E">
      <w:pPr>
        <w:jc w:val="both"/>
        <w:rPr>
          <w:lang w:val="en-AU"/>
        </w:rPr>
      </w:pPr>
    </w:p>
    <w:p w:rsidR="00E32A09" w:rsidRDefault="007C20A2" w:rsidP="0010758E">
      <w:pPr>
        <w:pStyle w:val="ListParagraph"/>
        <w:jc w:val="both"/>
        <w:rPr>
          <w:lang w:val="en-AU"/>
        </w:rPr>
      </w:pPr>
      <w:bookmarkStart w:id="413" w:name="_Toc303234976"/>
      <w:r w:rsidRPr="001220CA">
        <w:rPr>
          <w:rStyle w:val="Heading2Char"/>
        </w:rPr>
        <w:t>Requirement:</w:t>
      </w:r>
      <w:bookmarkEnd w:id="413"/>
      <w:r>
        <w:rPr>
          <w:lang w:val="en-AU"/>
        </w:rPr>
        <w:t xml:space="preserve"> </w:t>
      </w:r>
      <w:r w:rsidR="009779F1">
        <w:rPr>
          <w:lang w:val="en-AU"/>
        </w:rPr>
        <w:t>Allow unit, organisation, and SALT admins to create</w:t>
      </w:r>
      <w:r w:rsidR="003A004F">
        <w:rPr>
          <w:lang w:val="en-AU"/>
        </w:rPr>
        <w:t xml:space="preserve"> periodic reports from the sam</w:t>
      </w:r>
      <w:r w:rsidR="00360C49">
        <w:rPr>
          <w:lang w:val="en-AU"/>
        </w:rPr>
        <w:t>e screen as the manual reports</w:t>
      </w:r>
      <w:r w:rsidR="00B354BA">
        <w:rPr>
          <w:lang w:val="en-AU"/>
        </w:rPr>
        <w:t xml:space="preserve"> for the reports given below:</w:t>
      </w:r>
    </w:p>
    <w:p w:rsidR="00B354BA" w:rsidRDefault="00B354BA" w:rsidP="0010758E">
      <w:pPr>
        <w:pStyle w:val="ListParagraph"/>
        <w:jc w:val="both"/>
        <w:rPr>
          <w:lang w:val="en-AU"/>
        </w:rPr>
      </w:pPr>
    </w:p>
    <w:p w:rsidR="00B354BA" w:rsidRDefault="00B354BA" w:rsidP="0010758E">
      <w:pPr>
        <w:pStyle w:val="ListParagraph"/>
        <w:numPr>
          <w:ilvl w:val="0"/>
          <w:numId w:val="32"/>
        </w:numPr>
        <w:jc w:val="both"/>
        <w:rPr>
          <w:lang w:val="en-AU"/>
        </w:rPr>
      </w:pPr>
      <w:r>
        <w:rPr>
          <w:lang w:val="en-AU"/>
        </w:rPr>
        <w:t>Active/Inactive Users Report</w:t>
      </w:r>
    </w:p>
    <w:p w:rsidR="00B354BA" w:rsidRDefault="00B354BA" w:rsidP="0010758E">
      <w:pPr>
        <w:pStyle w:val="ListParagraph"/>
        <w:numPr>
          <w:ilvl w:val="0"/>
          <w:numId w:val="32"/>
        </w:numPr>
        <w:jc w:val="both"/>
        <w:rPr>
          <w:lang w:val="en-AU"/>
        </w:rPr>
      </w:pPr>
      <w:r>
        <w:rPr>
          <w:lang w:val="en-AU"/>
        </w:rPr>
        <w:t>At Risk Report</w:t>
      </w:r>
    </w:p>
    <w:p w:rsidR="00B354BA" w:rsidRDefault="00B354BA" w:rsidP="0010758E">
      <w:pPr>
        <w:pStyle w:val="ListParagraph"/>
        <w:numPr>
          <w:ilvl w:val="0"/>
          <w:numId w:val="32"/>
        </w:numPr>
        <w:jc w:val="both"/>
        <w:rPr>
          <w:lang w:val="en-AU"/>
        </w:rPr>
      </w:pPr>
      <w:r>
        <w:rPr>
          <w:lang w:val="en-AU"/>
        </w:rPr>
        <w:t>CPD Report</w:t>
      </w:r>
    </w:p>
    <w:p w:rsidR="00B354BA" w:rsidRDefault="00B354BA" w:rsidP="0010758E">
      <w:pPr>
        <w:pStyle w:val="ListParagraph"/>
        <w:numPr>
          <w:ilvl w:val="0"/>
          <w:numId w:val="32"/>
        </w:numPr>
        <w:jc w:val="both"/>
        <w:rPr>
          <w:lang w:val="en-AU"/>
        </w:rPr>
      </w:pPr>
      <w:r>
        <w:rPr>
          <w:lang w:val="en-AU"/>
        </w:rPr>
        <w:t>Completed Users Report</w:t>
      </w:r>
    </w:p>
    <w:p w:rsidR="00B354BA" w:rsidRDefault="00B354BA" w:rsidP="0010758E">
      <w:pPr>
        <w:pStyle w:val="ListParagraph"/>
        <w:numPr>
          <w:ilvl w:val="0"/>
          <w:numId w:val="32"/>
        </w:numPr>
        <w:jc w:val="both"/>
        <w:rPr>
          <w:lang w:val="en-AU"/>
        </w:rPr>
      </w:pPr>
      <w:r>
        <w:rPr>
          <w:lang w:val="en-AU"/>
        </w:rPr>
        <w:t>Course Status Report</w:t>
      </w:r>
    </w:p>
    <w:p w:rsidR="00B354BA" w:rsidRDefault="00B354BA" w:rsidP="0010758E">
      <w:pPr>
        <w:pStyle w:val="ListParagraph"/>
        <w:numPr>
          <w:ilvl w:val="0"/>
          <w:numId w:val="32"/>
        </w:numPr>
        <w:jc w:val="both"/>
        <w:rPr>
          <w:lang w:val="en-AU"/>
        </w:rPr>
      </w:pPr>
      <w:r>
        <w:rPr>
          <w:lang w:val="en-AU"/>
        </w:rPr>
        <w:t>Current Admin Report</w:t>
      </w:r>
    </w:p>
    <w:p w:rsidR="00B354BA" w:rsidRDefault="00B354BA" w:rsidP="0010758E">
      <w:pPr>
        <w:pStyle w:val="ListParagraph"/>
        <w:numPr>
          <w:ilvl w:val="0"/>
          <w:numId w:val="32"/>
        </w:numPr>
        <w:jc w:val="both"/>
        <w:rPr>
          <w:lang w:val="en-AU"/>
        </w:rPr>
      </w:pPr>
      <w:r>
        <w:rPr>
          <w:lang w:val="en-AU"/>
        </w:rPr>
        <w:t>Licensing Report</w:t>
      </w:r>
    </w:p>
    <w:p w:rsidR="00B354BA" w:rsidRDefault="00B354BA" w:rsidP="0010758E">
      <w:pPr>
        <w:pStyle w:val="ListParagraph"/>
        <w:numPr>
          <w:ilvl w:val="0"/>
          <w:numId w:val="32"/>
        </w:numPr>
        <w:jc w:val="both"/>
        <w:rPr>
          <w:lang w:val="en-AU"/>
        </w:rPr>
      </w:pPr>
      <w:r>
        <w:rPr>
          <w:lang w:val="en-AU"/>
        </w:rPr>
        <w:t>Policy Builder Report</w:t>
      </w:r>
    </w:p>
    <w:p w:rsidR="00B354BA" w:rsidRDefault="00B354BA" w:rsidP="0010758E">
      <w:pPr>
        <w:pStyle w:val="ListParagraph"/>
        <w:numPr>
          <w:ilvl w:val="0"/>
          <w:numId w:val="32"/>
        </w:numPr>
        <w:jc w:val="both"/>
        <w:rPr>
          <w:lang w:val="en-AU"/>
        </w:rPr>
      </w:pPr>
      <w:r>
        <w:rPr>
          <w:lang w:val="en-AU"/>
        </w:rPr>
        <w:t>Progress Report</w:t>
      </w:r>
    </w:p>
    <w:p w:rsidR="00B354BA" w:rsidRDefault="00B354BA" w:rsidP="0010758E">
      <w:pPr>
        <w:pStyle w:val="ListParagraph"/>
        <w:numPr>
          <w:ilvl w:val="0"/>
          <w:numId w:val="32"/>
        </w:numPr>
        <w:jc w:val="both"/>
        <w:rPr>
          <w:lang w:val="en-AU"/>
        </w:rPr>
      </w:pPr>
      <w:r>
        <w:rPr>
          <w:lang w:val="en-AU"/>
        </w:rPr>
        <w:t>Summary Report</w:t>
      </w:r>
    </w:p>
    <w:p w:rsidR="00B354BA" w:rsidRDefault="00B354BA" w:rsidP="0010758E">
      <w:pPr>
        <w:pStyle w:val="ListParagraph"/>
        <w:numPr>
          <w:ilvl w:val="0"/>
          <w:numId w:val="32"/>
        </w:numPr>
        <w:jc w:val="both"/>
        <w:rPr>
          <w:lang w:val="en-AU"/>
        </w:rPr>
      </w:pPr>
      <w:r>
        <w:rPr>
          <w:lang w:val="en-AU"/>
        </w:rPr>
        <w:t>Trend Report</w:t>
      </w:r>
    </w:p>
    <w:p w:rsidR="00B354BA" w:rsidRDefault="00B354BA" w:rsidP="0010758E">
      <w:pPr>
        <w:pStyle w:val="ListParagraph"/>
        <w:numPr>
          <w:ilvl w:val="0"/>
          <w:numId w:val="32"/>
        </w:numPr>
        <w:jc w:val="both"/>
        <w:rPr>
          <w:lang w:val="en-AU"/>
        </w:rPr>
      </w:pPr>
      <w:r>
        <w:rPr>
          <w:lang w:val="en-AU"/>
        </w:rPr>
        <w:t>Warning Report</w:t>
      </w:r>
    </w:p>
    <w:p w:rsidR="007C20A2" w:rsidRDefault="003A004F" w:rsidP="0010758E">
      <w:pPr>
        <w:pStyle w:val="ListParagraph"/>
        <w:jc w:val="both"/>
        <w:rPr>
          <w:lang w:val="en-AU"/>
        </w:rPr>
      </w:pPr>
      <w:r>
        <w:rPr>
          <w:lang w:val="en-AU"/>
        </w:rPr>
        <w:t xml:space="preserve">  </w:t>
      </w:r>
    </w:p>
    <w:p w:rsidR="00BF5D79" w:rsidRDefault="00E32A09" w:rsidP="0010758E">
      <w:pPr>
        <w:pStyle w:val="Heading2"/>
        <w:jc w:val="both"/>
        <w:rPr>
          <w:lang w:val="en-AU"/>
        </w:rPr>
      </w:pPr>
      <w:bookmarkStart w:id="414" w:name="_Toc303234977"/>
      <w:r>
        <w:rPr>
          <w:lang w:val="en-AU"/>
        </w:rPr>
        <w:t>Proposal:</w:t>
      </w:r>
      <w:bookmarkEnd w:id="414"/>
    </w:p>
    <w:p w:rsidR="00C21AD8" w:rsidRDefault="00C21AD8" w:rsidP="00C21AD8">
      <w:pPr>
        <w:rPr>
          <w:lang w:val="en-AU"/>
        </w:rPr>
      </w:pPr>
    </w:p>
    <w:p w:rsidR="00C21AD8" w:rsidRDefault="00C21AD8" w:rsidP="00C21AD8">
      <w:pPr>
        <w:rPr>
          <w:lang w:val="en-AU"/>
        </w:rPr>
      </w:pPr>
      <w:r>
        <w:rPr>
          <w:lang w:val="en-AU"/>
        </w:rPr>
        <w:t>The above mentioned reports can be divided into 2 categories:</w:t>
      </w:r>
    </w:p>
    <w:p w:rsidR="00C21AD8" w:rsidRDefault="00C21AD8" w:rsidP="00C21AD8">
      <w:pPr>
        <w:rPr>
          <w:lang w:val="en-AU"/>
        </w:rPr>
      </w:pPr>
    </w:p>
    <w:p w:rsidR="00C21AD8" w:rsidRDefault="004D0DEE" w:rsidP="00C21AD8">
      <w:pPr>
        <w:pStyle w:val="ListParagraph"/>
        <w:numPr>
          <w:ilvl w:val="0"/>
          <w:numId w:val="33"/>
        </w:numPr>
        <w:rPr>
          <w:lang w:val="en-AU"/>
        </w:rPr>
      </w:pPr>
      <w:r>
        <w:rPr>
          <w:lang w:val="en-AU"/>
        </w:rPr>
        <w:t>Reports having</w:t>
      </w:r>
      <w:r w:rsidR="00C21AD8">
        <w:rPr>
          <w:lang w:val="en-AU"/>
        </w:rPr>
        <w:t xml:space="preserve"> no date controls are:</w:t>
      </w:r>
    </w:p>
    <w:p w:rsidR="00C21AD8" w:rsidRDefault="00C21AD8" w:rsidP="00C21AD8">
      <w:pPr>
        <w:ind w:left="720"/>
        <w:rPr>
          <w:lang w:val="en-AU"/>
        </w:rPr>
      </w:pPr>
    </w:p>
    <w:p w:rsidR="00C21AD8" w:rsidRPr="00C21AD8" w:rsidRDefault="00C21AD8" w:rsidP="00C21AD8">
      <w:pPr>
        <w:pStyle w:val="ListParagraph"/>
        <w:numPr>
          <w:ilvl w:val="0"/>
          <w:numId w:val="34"/>
        </w:numPr>
        <w:jc w:val="both"/>
        <w:rPr>
          <w:lang w:val="en-AU"/>
        </w:rPr>
      </w:pPr>
      <w:r w:rsidRPr="00C21AD8">
        <w:rPr>
          <w:lang w:val="en-AU"/>
        </w:rPr>
        <w:t>CPD Report</w:t>
      </w:r>
    </w:p>
    <w:p w:rsidR="00C21AD8" w:rsidRDefault="00C21AD8" w:rsidP="00C21AD8">
      <w:pPr>
        <w:pStyle w:val="ListParagraph"/>
        <w:numPr>
          <w:ilvl w:val="0"/>
          <w:numId w:val="34"/>
        </w:numPr>
        <w:jc w:val="both"/>
        <w:rPr>
          <w:lang w:val="en-AU"/>
        </w:rPr>
      </w:pPr>
      <w:r>
        <w:rPr>
          <w:lang w:val="en-AU"/>
        </w:rPr>
        <w:t>Current Admin Report</w:t>
      </w:r>
    </w:p>
    <w:p w:rsidR="00C21AD8" w:rsidRDefault="00C21AD8" w:rsidP="00C21AD8">
      <w:pPr>
        <w:pStyle w:val="ListParagraph"/>
        <w:numPr>
          <w:ilvl w:val="0"/>
          <w:numId w:val="34"/>
        </w:numPr>
        <w:jc w:val="both"/>
        <w:rPr>
          <w:lang w:val="en-AU"/>
        </w:rPr>
      </w:pPr>
      <w:r>
        <w:rPr>
          <w:lang w:val="en-AU"/>
        </w:rPr>
        <w:t>Licensing Report</w:t>
      </w:r>
    </w:p>
    <w:p w:rsidR="00C21AD8" w:rsidRDefault="00C21AD8" w:rsidP="00C21AD8">
      <w:pPr>
        <w:pStyle w:val="ListParagraph"/>
        <w:numPr>
          <w:ilvl w:val="0"/>
          <w:numId w:val="34"/>
        </w:numPr>
        <w:jc w:val="both"/>
        <w:rPr>
          <w:lang w:val="en-AU"/>
        </w:rPr>
      </w:pPr>
      <w:r>
        <w:rPr>
          <w:lang w:val="en-AU"/>
        </w:rPr>
        <w:t>Progress Report</w:t>
      </w:r>
    </w:p>
    <w:p w:rsidR="00C21AD8" w:rsidRDefault="00C21AD8" w:rsidP="00C21AD8">
      <w:pPr>
        <w:pStyle w:val="ListParagraph"/>
        <w:numPr>
          <w:ilvl w:val="0"/>
          <w:numId w:val="34"/>
        </w:numPr>
        <w:jc w:val="both"/>
        <w:rPr>
          <w:lang w:val="en-AU"/>
        </w:rPr>
      </w:pPr>
      <w:r>
        <w:rPr>
          <w:lang w:val="en-AU"/>
        </w:rPr>
        <w:t>Warning Report</w:t>
      </w:r>
    </w:p>
    <w:p w:rsidR="00C21AD8" w:rsidRDefault="00C21AD8" w:rsidP="00C21AD8">
      <w:pPr>
        <w:jc w:val="both"/>
        <w:rPr>
          <w:lang w:val="en-AU"/>
        </w:rPr>
      </w:pPr>
    </w:p>
    <w:p w:rsidR="00C21AD8" w:rsidRDefault="00C21AD8" w:rsidP="00C21AD8">
      <w:pPr>
        <w:pStyle w:val="ListParagraph"/>
        <w:numPr>
          <w:ilvl w:val="0"/>
          <w:numId w:val="33"/>
        </w:numPr>
        <w:jc w:val="both"/>
        <w:rPr>
          <w:lang w:val="en-AU"/>
        </w:rPr>
      </w:pPr>
      <w:r>
        <w:rPr>
          <w:lang w:val="en-AU"/>
        </w:rPr>
        <w:t>Reports hav</w:t>
      </w:r>
      <w:r w:rsidR="004D0DEE">
        <w:rPr>
          <w:lang w:val="en-AU"/>
        </w:rPr>
        <w:t>ing</w:t>
      </w:r>
      <w:r>
        <w:rPr>
          <w:lang w:val="en-AU"/>
        </w:rPr>
        <w:t xml:space="preserve"> 1 (Historic or Effective date) or 2 (Date from and Date to, or, Between to) date controls are:</w:t>
      </w:r>
    </w:p>
    <w:p w:rsidR="00C21AD8" w:rsidRDefault="00C21AD8" w:rsidP="00C21AD8">
      <w:pPr>
        <w:jc w:val="both"/>
        <w:rPr>
          <w:lang w:val="en-AU"/>
        </w:rPr>
      </w:pPr>
    </w:p>
    <w:p w:rsidR="00C21AD8" w:rsidRDefault="00C21AD8" w:rsidP="00C21AD8">
      <w:pPr>
        <w:pStyle w:val="ListParagraph"/>
        <w:numPr>
          <w:ilvl w:val="0"/>
          <w:numId w:val="32"/>
        </w:numPr>
        <w:jc w:val="both"/>
        <w:rPr>
          <w:lang w:val="en-AU"/>
        </w:rPr>
      </w:pPr>
      <w:r>
        <w:rPr>
          <w:lang w:val="en-AU"/>
        </w:rPr>
        <w:t>Active/Inactive Users Report</w:t>
      </w:r>
    </w:p>
    <w:p w:rsidR="00C21AD8" w:rsidRDefault="00C21AD8" w:rsidP="00C21AD8">
      <w:pPr>
        <w:pStyle w:val="ListParagraph"/>
        <w:numPr>
          <w:ilvl w:val="0"/>
          <w:numId w:val="32"/>
        </w:numPr>
        <w:jc w:val="both"/>
        <w:rPr>
          <w:lang w:val="en-AU"/>
        </w:rPr>
      </w:pPr>
      <w:r>
        <w:rPr>
          <w:lang w:val="en-AU"/>
        </w:rPr>
        <w:t>At Risk Report</w:t>
      </w:r>
    </w:p>
    <w:p w:rsidR="00C21AD8" w:rsidRDefault="00C21AD8" w:rsidP="00C21AD8">
      <w:pPr>
        <w:pStyle w:val="ListParagraph"/>
        <w:numPr>
          <w:ilvl w:val="0"/>
          <w:numId w:val="32"/>
        </w:numPr>
        <w:jc w:val="both"/>
        <w:rPr>
          <w:lang w:val="en-AU"/>
        </w:rPr>
      </w:pPr>
      <w:r>
        <w:rPr>
          <w:lang w:val="en-AU"/>
        </w:rPr>
        <w:t>Completed Users Report</w:t>
      </w:r>
    </w:p>
    <w:p w:rsidR="008A1886" w:rsidRDefault="00C21AD8" w:rsidP="008A1886">
      <w:pPr>
        <w:pStyle w:val="ListParagraph"/>
        <w:numPr>
          <w:ilvl w:val="0"/>
          <w:numId w:val="32"/>
        </w:numPr>
        <w:jc w:val="both"/>
        <w:rPr>
          <w:lang w:val="en-AU"/>
        </w:rPr>
      </w:pPr>
      <w:r>
        <w:rPr>
          <w:lang w:val="en-AU"/>
        </w:rPr>
        <w:t>Course Status Report</w:t>
      </w:r>
      <w:r w:rsidR="008A1886" w:rsidRPr="008A1886">
        <w:rPr>
          <w:lang w:val="en-AU"/>
        </w:rPr>
        <w:t xml:space="preserve"> </w:t>
      </w:r>
    </w:p>
    <w:p w:rsidR="008A1886" w:rsidRDefault="008A1886" w:rsidP="008A1886">
      <w:pPr>
        <w:pStyle w:val="ListParagraph"/>
        <w:numPr>
          <w:ilvl w:val="0"/>
          <w:numId w:val="32"/>
        </w:numPr>
        <w:jc w:val="both"/>
        <w:rPr>
          <w:lang w:val="en-AU"/>
        </w:rPr>
      </w:pPr>
      <w:r>
        <w:rPr>
          <w:lang w:val="en-AU"/>
        </w:rPr>
        <w:t>Policy Builder Report</w:t>
      </w:r>
      <w:r w:rsidRPr="008A1886">
        <w:rPr>
          <w:lang w:val="en-AU"/>
        </w:rPr>
        <w:t xml:space="preserve"> </w:t>
      </w:r>
    </w:p>
    <w:p w:rsidR="008A1886" w:rsidRDefault="008A1886" w:rsidP="008A1886">
      <w:pPr>
        <w:pStyle w:val="ListParagraph"/>
        <w:numPr>
          <w:ilvl w:val="0"/>
          <w:numId w:val="32"/>
        </w:numPr>
        <w:jc w:val="both"/>
        <w:rPr>
          <w:lang w:val="en-AU"/>
        </w:rPr>
      </w:pPr>
      <w:r>
        <w:rPr>
          <w:lang w:val="en-AU"/>
        </w:rPr>
        <w:t>Summary Report</w:t>
      </w:r>
      <w:r w:rsidRPr="008A1886">
        <w:rPr>
          <w:lang w:val="en-AU"/>
        </w:rPr>
        <w:t xml:space="preserve"> </w:t>
      </w:r>
    </w:p>
    <w:p w:rsidR="008A1886" w:rsidRDefault="008A1886" w:rsidP="008A1886">
      <w:pPr>
        <w:pStyle w:val="ListParagraph"/>
        <w:numPr>
          <w:ilvl w:val="0"/>
          <w:numId w:val="32"/>
        </w:numPr>
        <w:jc w:val="both"/>
        <w:rPr>
          <w:lang w:val="en-AU"/>
        </w:rPr>
      </w:pPr>
      <w:r>
        <w:rPr>
          <w:lang w:val="en-AU"/>
        </w:rPr>
        <w:t>Trend Report</w:t>
      </w:r>
    </w:p>
    <w:p w:rsidR="00C21AD8" w:rsidRPr="00C21AD8" w:rsidRDefault="00C21AD8" w:rsidP="00C21AD8">
      <w:pPr>
        <w:ind w:left="720"/>
        <w:rPr>
          <w:lang w:val="en-AU"/>
        </w:rPr>
      </w:pPr>
    </w:p>
    <w:p w:rsidR="00360C49" w:rsidRDefault="00360C49" w:rsidP="0010758E">
      <w:pPr>
        <w:jc w:val="both"/>
        <w:rPr>
          <w:lang w:val="en-AU"/>
        </w:rPr>
      </w:pPr>
      <w:r>
        <w:rPr>
          <w:lang w:val="en-AU"/>
        </w:rPr>
        <w:t xml:space="preserve">The “Run Report” button will behave as it does now, it will render the Reporting Services Report in a panel that provides a toolbar containing </w:t>
      </w:r>
      <w:r w:rsidR="00547341">
        <w:rPr>
          <w:lang w:val="en-AU"/>
        </w:rPr>
        <w:t>pagination and exporting controls.</w:t>
      </w:r>
    </w:p>
    <w:p w:rsidR="00360C49" w:rsidRDefault="00360C49" w:rsidP="0010758E">
      <w:pPr>
        <w:keepNext/>
        <w:jc w:val="both"/>
      </w:pPr>
    </w:p>
    <w:p w:rsidR="00547341" w:rsidRDefault="00547341" w:rsidP="0010758E">
      <w:pPr>
        <w:jc w:val="both"/>
      </w:pPr>
      <w:r>
        <w:t>The “Reset” button beside the “Run Report” button will clear the values from all of the controls above this “reset” button.</w:t>
      </w:r>
    </w:p>
    <w:p w:rsidR="004B0EEF" w:rsidRDefault="004B0EEF" w:rsidP="0010758E">
      <w:pPr>
        <w:jc w:val="both"/>
      </w:pPr>
    </w:p>
    <w:p w:rsidR="004B0EEF" w:rsidRDefault="004B0EEF" w:rsidP="004B0EEF">
      <w:pPr>
        <w:jc w:val="both"/>
        <w:rPr>
          <w:lang w:val="en-AU"/>
        </w:rPr>
      </w:pPr>
      <w:r>
        <w:rPr>
          <w:lang w:val="en-AU"/>
        </w:rPr>
        <w:t>Report Schedules will be owned by a single individual and that individual is the only Recipient on the To: list</w:t>
      </w:r>
    </w:p>
    <w:p w:rsidR="004B0EEF" w:rsidRDefault="004B0EEF" w:rsidP="004B0EEF">
      <w:pPr>
        <w:jc w:val="both"/>
        <w:rPr>
          <w:lang w:val="en-AU"/>
        </w:rPr>
      </w:pPr>
    </w:p>
    <w:p w:rsidR="004B0EEF" w:rsidRDefault="004B0EEF" w:rsidP="004B0EEF">
      <w:pPr>
        <w:jc w:val="both"/>
        <w:rPr>
          <w:lang w:val="en-AU"/>
        </w:rPr>
      </w:pPr>
      <w:r>
        <w:rPr>
          <w:lang w:val="en-AU"/>
        </w:rPr>
        <w:t xml:space="preserve">When the owner of the </w:t>
      </w:r>
      <w:r w:rsidR="000663C0">
        <w:rPr>
          <w:lang w:val="en-AU"/>
        </w:rPr>
        <w:t xml:space="preserve">Scheduled </w:t>
      </w:r>
      <w:r>
        <w:rPr>
          <w:lang w:val="en-AU"/>
        </w:rPr>
        <w:t>Report is made inactive</w:t>
      </w:r>
      <w:r w:rsidR="004D4908">
        <w:rPr>
          <w:lang w:val="en-AU"/>
        </w:rPr>
        <w:t>,</w:t>
      </w:r>
      <w:r>
        <w:rPr>
          <w:lang w:val="en-AU"/>
        </w:rPr>
        <w:t xml:space="preserve"> </w:t>
      </w:r>
      <w:r w:rsidR="000663C0">
        <w:rPr>
          <w:lang w:val="en-AU"/>
        </w:rPr>
        <w:t>SALT</w:t>
      </w:r>
      <w:r>
        <w:rPr>
          <w:lang w:val="en-AU"/>
        </w:rPr>
        <w:t xml:space="preserve"> does not send </w:t>
      </w:r>
      <w:r w:rsidR="00B53D84">
        <w:rPr>
          <w:lang w:val="en-AU"/>
        </w:rPr>
        <w:t>the</w:t>
      </w:r>
      <w:r>
        <w:rPr>
          <w:lang w:val="en-AU"/>
        </w:rPr>
        <w:t xml:space="preserve"> </w:t>
      </w:r>
      <w:r w:rsidR="000663C0">
        <w:rPr>
          <w:lang w:val="en-AU"/>
        </w:rPr>
        <w:t xml:space="preserve">Scheduled </w:t>
      </w:r>
      <w:r>
        <w:rPr>
          <w:lang w:val="en-AU"/>
        </w:rPr>
        <w:t xml:space="preserve">Report </w:t>
      </w:r>
      <w:r w:rsidR="000663C0">
        <w:rPr>
          <w:lang w:val="en-AU"/>
        </w:rPr>
        <w:t xml:space="preserve">to </w:t>
      </w:r>
      <w:r w:rsidR="00B53D84">
        <w:rPr>
          <w:lang w:val="en-AU"/>
        </w:rPr>
        <w:t>owner and any of the recipients</w:t>
      </w:r>
      <w:r w:rsidR="000663C0">
        <w:rPr>
          <w:lang w:val="en-AU"/>
        </w:rPr>
        <w:t xml:space="preserve"> </w:t>
      </w:r>
      <w:r>
        <w:rPr>
          <w:lang w:val="en-AU"/>
        </w:rPr>
        <w:t xml:space="preserve">via email until the </w:t>
      </w:r>
      <w:r w:rsidR="00B53D84">
        <w:rPr>
          <w:lang w:val="en-AU"/>
        </w:rPr>
        <w:t>o</w:t>
      </w:r>
      <w:r>
        <w:rPr>
          <w:lang w:val="en-AU"/>
        </w:rPr>
        <w:t>wner of the Schedule</w:t>
      </w:r>
      <w:r w:rsidR="000663C0">
        <w:rPr>
          <w:lang w:val="en-AU"/>
        </w:rPr>
        <w:t>d Report</w:t>
      </w:r>
      <w:r>
        <w:rPr>
          <w:lang w:val="en-AU"/>
        </w:rPr>
        <w:t xml:space="preserve"> </w:t>
      </w:r>
      <w:r w:rsidR="000663C0">
        <w:rPr>
          <w:lang w:val="en-AU"/>
        </w:rPr>
        <w:t>is</w:t>
      </w:r>
      <w:r>
        <w:rPr>
          <w:lang w:val="en-AU"/>
        </w:rPr>
        <w:t xml:space="preserve"> made active.</w:t>
      </w:r>
    </w:p>
    <w:p w:rsidR="004B0EEF" w:rsidRDefault="004B0EEF" w:rsidP="004B0EEF">
      <w:pPr>
        <w:jc w:val="both"/>
        <w:rPr>
          <w:lang w:val="en-AU"/>
        </w:rPr>
      </w:pPr>
    </w:p>
    <w:p w:rsidR="0015716C" w:rsidRDefault="004B0EEF" w:rsidP="004B0EEF">
      <w:pPr>
        <w:jc w:val="both"/>
        <w:rPr>
          <w:lang w:val="en-AU"/>
        </w:rPr>
      </w:pPr>
      <w:r>
        <w:rPr>
          <w:lang w:val="en-AU"/>
        </w:rPr>
        <w:t xml:space="preserve">Report Schedules </w:t>
      </w:r>
      <w:r w:rsidR="0015716C">
        <w:rPr>
          <w:lang w:val="en-AU"/>
        </w:rPr>
        <w:t xml:space="preserve">must </w:t>
      </w:r>
      <w:r>
        <w:rPr>
          <w:lang w:val="en-AU"/>
        </w:rPr>
        <w:t>be given a name to identify different schedules in the users list of schedules (For example ‘Quarterly Progress Summary’ or ‘Daily Progress Summary’)</w:t>
      </w:r>
      <w:r w:rsidR="0015716C">
        <w:rPr>
          <w:lang w:val="en-AU"/>
        </w:rPr>
        <w:t>. This will be the “Report Title” of the periodic report. Its default text will be the Report Type name. The “Report Title” will appear in the subject of the email sent. The format of the subject of the email will be:</w:t>
      </w:r>
    </w:p>
    <w:p w:rsidR="0015716C" w:rsidRDefault="0015716C" w:rsidP="004B0EEF">
      <w:pPr>
        <w:jc w:val="both"/>
        <w:rPr>
          <w:lang w:val="en-AU"/>
        </w:rPr>
      </w:pPr>
    </w:p>
    <w:p w:rsidR="0015716C" w:rsidRDefault="0015716C" w:rsidP="004B0EEF">
      <w:pPr>
        <w:jc w:val="both"/>
        <w:rPr>
          <w:i/>
          <w:lang w:val="en-AU"/>
        </w:rPr>
      </w:pPr>
      <w:r>
        <w:rPr>
          <w:i/>
          <w:lang w:val="en-AU"/>
        </w:rPr>
        <w:t xml:space="preserve">&lt;Application Name&gt; </w:t>
      </w:r>
      <w:r>
        <w:rPr>
          <w:lang w:val="en-AU"/>
        </w:rPr>
        <w:t xml:space="preserve">Report: </w:t>
      </w:r>
      <w:r>
        <w:rPr>
          <w:i/>
          <w:lang w:val="en-AU"/>
        </w:rPr>
        <w:t>&lt;Report Title&gt;</w:t>
      </w:r>
    </w:p>
    <w:p w:rsidR="0015716C" w:rsidRDefault="0015716C" w:rsidP="004B0EEF">
      <w:pPr>
        <w:jc w:val="both"/>
        <w:rPr>
          <w:i/>
          <w:lang w:val="en-AU"/>
        </w:rPr>
      </w:pPr>
    </w:p>
    <w:p w:rsidR="0015716C" w:rsidRPr="0015716C" w:rsidRDefault="0015716C" w:rsidP="004B0EEF">
      <w:pPr>
        <w:jc w:val="both"/>
        <w:rPr>
          <w:lang w:val="en-AU"/>
        </w:rPr>
      </w:pPr>
    </w:p>
    <w:p w:rsidR="004B0EEF" w:rsidRDefault="004B0EEF" w:rsidP="004B0EEF">
      <w:pPr>
        <w:jc w:val="both"/>
        <w:rPr>
          <w:lang w:val="en-AU"/>
        </w:rPr>
      </w:pPr>
      <w:r>
        <w:rPr>
          <w:lang w:val="en-AU"/>
        </w:rPr>
        <w:t xml:space="preserve"> </w:t>
      </w:r>
    </w:p>
    <w:p w:rsidR="00547341" w:rsidRDefault="00547341" w:rsidP="0010758E">
      <w:pPr>
        <w:jc w:val="both"/>
      </w:pPr>
    </w:p>
    <w:p w:rsidR="00600A8C" w:rsidRDefault="00600A8C" w:rsidP="0010758E">
      <w:pPr>
        <w:jc w:val="both"/>
      </w:pPr>
      <w:r>
        <w:t xml:space="preserve">Note: The Organisation for </w:t>
      </w:r>
      <w:r w:rsidR="00EA24C9">
        <w:t xml:space="preserve">which </w:t>
      </w:r>
      <w:r>
        <w:t xml:space="preserve">the periodic report will be </w:t>
      </w:r>
      <w:r w:rsidR="00EA24C9">
        <w:t>created, will be derived</w:t>
      </w:r>
      <w:r>
        <w:t xml:space="preserve"> from the owner of the report who creates the  periodic report.</w:t>
      </w:r>
    </w:p>
    <w:p w:rsidR="00600A8C" w:rsidRDefault="00600A8C" w:rsidP="0010758E">
      <w:pPr>
        <w:jc w:val="both"/>
      </w:pPr>
    </w:p>
    <w:p w:rsidR="000A7811" w:rsidRDefault="000A7811" w:rsidP="0010758E">
      <w:pPr>
        <w:jc w:val="both"/>
      </w:pPr>
      <w:r>
        <w:t xml:space="preserve">For the reports that can be scheduled, the periodic controls will be shown below the “Run Report” button. There will be 3 options for scheduling </w:t>
      </w:r>
      <w:r w:rsidR="008341FB">
        <w:t>when the report is to be delivered and how many times:</w:t>
      </w:r>
    </w:p>
    <w:p w:rsidR="000A7811" w:rsidRDefault="000A7811" w:rsidP="0010758E">
      <w:pPr>
        <w:jc w:val="both"/>
      </w:pPr>
    </w:p>
    <w:p w:rsidR="000A7811" w:rsidRDefault="000A7811" w:rsidP="000A7811">
      <w:pPr>
        <w:pStyle w:val="ListParagraph"/>
        <w:numPr>
          <w:ilvl w:val="0"/>
          <w:numId w:val="36"/>
        </w:numPr>
        <w:jc w:val="both"/>
      </w:pPr>
      <w:r>
        <w:t>Now</w:t>
      </w:r>
    </w:p>
    <w:p w:rsidR="000A7811" w:rsidRDefault="000A7811" w:rsidP="000A7811">
      <w:pPr>
        <w:pStyle w:val="ListParagraph"/>
        <w:numPr>
          <w:ilvl w:val="0"/>
          <w:numId w:val="36"/>
        </w:numPr>
        <w:jc w:val="both"/>
      </w:pPr>
      <w:r>
        <w:t>Once Only</w:t>
      </w:r>
    </w:p>
    <w:p w:rsidR="000A7811" w:rsidRDefault="000A7811" w:rsidP="000A7811">
      <w:pPr>
        <w:pStyle w:val="ListParagraph"/>
        <w:numPr>
          <w:ilvl w:val="0"/>
          <w:numId w:val="36"/>
        </w:numPr>
        <w:jc w:val="both"/>
      </w:pPr>
      <w:r>
        <w:t>More than once</w:t>
      </w:r>
    </w:p>
    <w:p w:rsidR="000A7811" w:rsidRDefault="000A7811" w:rsidP="0010758E">
      <w:pPr>
        <w:jc w:val="both"/>
      </w:pPr>
    </w:p>
    <w:p w:rsidR="008341FB" w:rsidRDefault="008341FB" w:rsidP="0010758E">
      <w:pPr>
        <w:jc w:val="both"/>
      </w:pPr>
      <w:r>
        <w:t>There will be a “Send/Save” button at the bottom to save the schedule and/or send the report.</w:t>
      </w:r>
    </w:p>
    <w:p w:rsidR="008341FB" w:rsidRDefault="008341FB" w:rsidP="0010758E">
      <w:pPr>
        <w:jc w:val="both"/>
      </w:pPr>
    </w:p>
    <w:p w:rsidR="00436339" w:rsidRDefault="00436339" w:rsidP="0010758E">
      <w:pPr>
        <w:jc w:val="both"/>
      </w:pPr>
      <w:r>
        <w:rPr>
          <w:noProof/>
        </w:rPr>
        <w:drawing>
          <wp:inline distT="0" distB="0" distL="0" distR="0">
            <wp:extent cx="5708650" cy="1183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8650" cy="1183005"/>
                    </a:xfrm>
                    <a:prstGeom prst="rect">
                      <a:avLst/>
                    </a:prstGeom>
                    <a:noFill/>
                    <a:ln>
                      <a:noFill/>
                    </a:ln>
                  </pic:spPr>
                </pic:pic>
              </a:graphicData>
            </a:graphic>
          </wp:inline>
        </w:drawing>
      </w:r>
    </w:p>
    <w:p w:rsidR="00436339" w:rsidRDefault="00436339" w:rsidP="0010758E">
      <w:pPr>
        <w:jc w:val="both"/>
      </w:pPr>
    </w:p>
    <w:p w:rsidR="00547341" w:rsidRDefault="00547341" w:rsidP="0010758E">
      <w:pPr>
        <w:jc w:val="both"/>
      </w:pPr>
      <w:r>
        <w:t xml:space="preserve">When </w:t>
      </w:r>
      <w:r w:rsidRPr="001D22A7">
        <w:rPr>
          <w:rStyle w:val="Heading3Char"/>
        </w:rPr>
        <w:t>“Now”</w:t>
      </w:r>
      <w:r>
        <w:t xml:space="preserve"> is selected and the “Send</w:t>
      </w:r>
      <w:r w:rsidR="000C7AC8">
        <w:t>/Save</w:t>
      </w:r>
      <w:r>
        <w:t xml:space="preserve">” button is pressed a request to email the Report to the Report owners email address (and any other additional recipients </w:t>
      </w:r>
      <w:r w:rsidR="00A349F9">
        <w:t>selected as CCs</w:t>
      </w:r>
      <w:r w:rsidR="00F3554F">
        <w:t xml:space="preserve">) at the earliest moment possible will be queued. (A one-off Report Schedule will be created and will be processed based on relevant rules relating to priorities of Reporting Services Emails </w:t>
      </w:r>
      <w:r w:rsidR="008E09D3">
        <w:t>vs.</w:t>
      </w:r>
      <w:r w:rsidR="00F3554F">
        <w:t xml:space="preserve"> user webpage requests etc</w:t>
      </w:r>
      <w:r w:rsidR="0010758E">
        <w:t>.</w:t>
      </w:r>
      <w:r w:rsidR="00F3554F">
        <w:t xml:space="preserve"> and any other devices such as “Stop mail” controls on </w:t>
      </w:r>
      <w:r w:rsidR="0010758E">
        <w:t xml:space="preserve">org mail setup and </w:t>
      </w:r>
      <w:r w:rsidR="00F3554F">
        <w:t>mail throughput screens. The Report Schedule will not appear on any list of schedules. When the Report Schedule is processed it will be deleted. If the Reports Recipient is flagged “Inactive” at the time of processing the Schedule will be deleted without any emails being raised) The “</w:t>
      </w:r>
      <w:r w:rsidR="005A3A7D">
        <w:t>Report Title</w:t>
      </w:r>
      <w:r w:rsidR="00F3554F">
        <w:t>” field is ignored when the “Now” Radio</w:t>
      </w:r>
      <w:r w:rsidR="0010758E">
        <w:t xml:space="preserve"> </w:t>
      </w:r>
      <w:r w:rsidR="00F3554F">
        <w:lastRenderedPageBreak/>
        <w:t>Button is selected – i.e. it is not saved and never appears on any emails.</w:t>
      </w:r>
      <w:r w:rsidR="009F7924">
        <w:t xml:space="preserve"> When a schedule is deleted no record is kept of the schedule ever having existed (for audit purposes).</w:t>
      </w:r>
    </w:p>
    <w:p w:rsidR="00F3554F" w:rsidRDefault="00F3554F" w:rsidP="0010758E">
      <w:pPr>
        <w:jc w:val="both"/>
      </w:pPr>
    </w:p>
    <w:p w:rsidR="00F3554F" w:rsidRDefault="00F3554F" w:rsidP="0010758E">
      <w:pPr>
        <w:jc w:val="both"/>
      </w:pPr>
      <w:r>
        <w:t xml:space="preserve">When </w:t>
      </w:r>
      <w:r w:rsidRPr="001D22A7">
        <w:rPr>
          <w:rStyle w:val="Heading3Char"/>
        </w:rPr>
        <w:t>“</w:t>
      </w:r>
      <w:r w:rsidR="00E42A12" w:rsidRPr="001D22A7">
        <w:rPr>
          <w:rStyle w:val="Heading3Char"/>
        </w:rPr>
        <w:t>Once only</w:t>
      </w:r>
      <w:r w:rsidRPr="001D22A7">
        <w:rPr>
          <w:rStyle w:val="Heading3Char"/>
        </w:rPr>
        <w:t>”</w:t>
      </w:r>
      <w:r>
        <w:t xml:space="preserve"> is selected </w:t>
      </w:r>
      <w:r w:rsidR="00E42A12">
        <w:t xml:space="preserve">a date control is displayed and this date control must be populated before the </w:t>
      </w:r>
      <w:r>
        <w:t>“Send</w:t>
      </w:r>
      <w:r w:rsidR="000C7AC8">
        <w:t>/Save</w:t>
      </w:r>
      <w:r>
        <w:t xml:space="preserve">” button </w:t>
      </w:r>
      <w:r w:rsidR="00E42A12">
        <w:t>can be pressed (validation behaves as per all existing controls). When the “Send</w:t>
      </w:r>
      <w:r w:rsidR="000C7AC8">
        <w:t>/Save</w:t>
      </w:r>
      <w:r w:rsidR="00E42A12">
        <w:t xml:space="preserve">” button </w:t>
      </w:r>
      <w:r>
        <w:t xml:space="preserve">is pressed a request </w:t>
      </w:r>
      <w:r w:rsidR="00CE3990">
        <w:t xml:space="preserve">is created </w:t>
      </w:r>
      <w:r>
        <w:t>to email the Report to the Report owners email address (and any other additional recipients selected as CC</w:t>
      </w:r>
      <w:r w:rsidR="00E7191F">
        <w:t>s</w:t>
      </w:r>
      <w:r>
        <w:t>) a</w:t>
      </w:r>
      <w:r w:rsidR="00CE3990">
        <w:t>s soon as possible after</w:t>
      </w:r>
      <w:r>
        <w:t xml:space="preserve"> </w:t>
      </w:r>
      <w:r w:rsidR="00E42A12">
        <w:t>00:00:00 in the Organisation</w:t>
      </w:r>
      <w:r w:rsidR="008C74A1">
        <w:t>’</w:t>
      </w:r>
      <w:r w:rsidR="00E42A12">
        <w:t xml:space="preserve">s </w:t>
      </w:r>
      <w:r w:rsidR="008C74A1">
        <w:t>Time zone</w:t>
      </w:r>
      <w:r w:rsidR="00CE3990">
        <w:t xml:space="preserve"> (and also after the overnight job runs for that organisation)</w:t>
      </w:r>
      <w:r w:rsidR="00E42A12">
        <w:t xml:space="preserve"> on the day selected in the date control</w:t>
      </w:r>
      <w:r>
        <w:t>. (A on</w:t>
      </w:r>
      <w:r w:rsidR="00E42A12">
        <w:t>c</w:t>
      </w:r>
      <w:r>
        <w:t>e-off Report Schedule will be created and will be processed based on relevant rules</w:t>
      </w:r>
      <w:r w:rsidR="00204C65">
        <w:t>,</w:t>
      </w:r>
      <w:r>
        <w:t xml:space="preserve"> such as “Stop mail” controls on mail throughput screens. The Report Schedule will appear on list</w:t>
      </w:r>
      <w:r w:rsidR="00E42A12">
        <w:t>s</w:t>
      </w:r>
      <w:r>
        <w:t xml:space="preserve"> of schedules. When the Report Schedule is processed it will be deleted. If the Reports Recipient is flagged “Inactive” at the time of processing the Schedule will be deleted without any emails being raised) </w:t>
      </w:r>
    </w:p>
    <w:p w:rsidR="00E42A12" w:rsidRDefault="00E42A12" w:rsidP="0010758E">
      <w:pPr>
        <w:jc w:val="both"/>
      </w:pPr>
    </w:p>
    <w:p w:rsidR="00E42A12" w:rsidRDefault="00E42A12" w:rsidP="0010758E">
      <w:pPr>
        <w:jc w:val="both"/>
      </w:pPr>
      <w:r>
        <w:t xml:space="preserve">When </w:t>
      </w:r>
      <w:r w:rsidRPr="001D22A7">
        <w:rPr>
          <w:rStyle w:val="Heading3Char"/>
        </w:rPr>
        <w:t>“More than Once”</w:t>
      </w:r>
      <w:r>
        <w:t xml:space="preserve"> is selected the following controls will appear:</w:t>
      </w:r>
    </w:p>
    <w:p w:rsidR="00BF5D79" w:rsidRDefault="00E42A12" w:rsidP="0010758E">
      <w:pPr>
        <w:pStyle w:val="ListParagraph"/>
        <w:numPr>
          <w:ilvl w:val="0"/>
          <w:numId w:val="25"/>
        </w:numPr>
        <w:jc w:val="both"/>
      </w:pPr>
      <w:r>
        <w:t xml:space="preserve">A “Start date” </w:t>
      </w:r>
      <w:r w:rsidR="00B64C84">
        <w:t xml:space="preserve">date </w:t>
      </w:r>
      <w:r>
        <w:t>control</w:t>
      </w:r>
    </w:p>
    <w:p w:rsidR="002D79D4" w:rsidRDefault="002D79D4" w:rsidP="002D79D4">
      <w:pPr>
        <w:pStyle w:val="ListParagraph"/>
        <w:numPr>
          <w:ilvl w:val="0"/>
          <w:numId w:val="25"/>
        </w:numPr>
        <w:jc w:val="both"/>
      </w:pPr>
      <w:r>
        <w:t xml:space="preserve">An “Every” control </w:t>
      </w:r>
    </w:p>
    <w:p w:rsidR="00BF5D79" w:rsidRDefault="00E42A12" w:rsidP="0010758E">
      <w:pPr>
        <w:pStyle w:val="ListParagraph"/>
        <w:numPr>
          <w:ilvl w:val="0"/>
          <w:numId w:val="25"/>
        </w:numPr>
        <w:jc w:val="both"/>
      </w:pPr>
      <w:r>
        <w:t>A “No end Date”-“End after”-“End On” Radio</w:t>
      </w:r>
      <w:r w:rsidR="008C74A1">
        <w:t xml:space="preserve"> </w:t>
      </w:r>
      <w:r>
        <w:t>Group</w:t>
      </w:r>
      <w:r w:rsidR="008C74A1">
        <w:t xml:space="preserve"> </w:t>
      </w:r>
      <w:r>
        <w:t>List of buttons</w:t>
      </w:r>
    </w:p>
    <w:p w:rsidR="00BF5D79" w:rsidRDefault="00E42A12" w:rsidP="0010758E">
      <w:pPr>
        <w:pStyle w:val="ListParagraph"/>
        <w:numPr>
          <w:ilvl w:val="0"/>
          <w:numId w:val="25"/>
        </w:numPr>
        <w:jc w:val="both"/>
      </w:pPr>
      <w:r>
        <w:t xml:space="preserve">A </w:t>
      </w:r>
      <w:r w:rsidR="00B64C84">
        <w:t>“Number of reports” text box (and label)</w:t>
      </w:r>
    </w:p>
    <w:p w:rsidR="00BF5D79" w:rsidRDefault="00B64C84" w:rsidP="0010758E">
      <w:pPr>
        <w:pStyle w:val="ListParagraph"/>
        <w:numPr>
          <w:ilvl w:val="0"/>
          <w:numId w:val="25"/>
        </w:numPr>
        <w:jc w:val="both"/>
      </w:pPr>
      <w:r>
        <w:t>An “End on” date control</w:t>
      </w:r>
    </w:p>
    <w:p w:rsidR="00B64C84" w:rsidRDefault="00B64C84" w:rsidP="0010758E">
      <w:pPr>
        <w:jc w:val="both"/>
      </w:pPr>
    </w:p>
    <w:p w:rsidR="001A6958" w:rsidRDefault="00AE4F03" w:rsidP="0010758E">
      <w:pPr>
        <w:jc w:val="both"/>
      </w:pPr>
      <w:r>
        <w:rPr>
          <w:noProof/>
        </w:rPr>
        <w:drawing>
          <wp:inline distT="0" distB="0" distL="0" distR="0">
            <wp:extent cx="572389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2438400"/>
                    </a:xfrm>
                    <a:prstGeom prst="rect">
                      <a:avLst/>
                    </a:prstGeom>
                    <a:noFill/>
                    <a:ln>
                      <a:noFill/>
                    </a:ln>
                  </pic:spPr>
                </pic:pic>
              </a:graphicData>
            </a:graphic>
          </wp:inline>
        </w:drawing>
      </w:r>
    </w:p>
    <w:p w:rsidR="001A6958" w:rsidRDefault="001A6958" w:rsidP="0010758E">
      <w:pPr>
        <w:jc w:val="both"/>
      </w:pPr>
    </w:p>
    <w:p w:rsidR="00B64C84" w:rsidRDefault="00B64C84" w:rsidP="0010758E">
      <w:pPr>
        <w:jc w:val="both"/>
      </w:pPr>
      <w:r>
        <w:t xml:space="preserve">The “Start date” </w:t>
      </w:r>
      <w:r w:rsidR="00E42A12">
        <w:t xml:space="preserve">date control </w:t>
      </w:r>
      <w:r w:rsidR="000E1751">
        <w:t>and the “</w:t>
      </w:r>
      <w:r w:rsidR="00A11026">
        <w:t>Every</w:t>
      </w:r>
      <w:r w:rsidR="000E1751">
        <w:t xml:space="preserve">” control </w:t>
      </w:r>
      <w:r w:rsidR="00E42A12">
        <w:t>must be populated before the “Send</w:t>
      </w:r>
      <w:r w:rsidR="006E7D55">
        <w:t>/Save</w:t>
      </w:r>
      <w:r w:rsidR="00E42A12">
        <w:t xml:space="preserve">” button can be pressed (validation behaves as per all existing controls). </w:t>
      </w:r>
      <w:r w:rsidR="006E7D55">
        <w:t>The “Start Date” is the date from which the report is first created and delivered. “Start Date” cannot be a date in the past.</w:t>
      </w:r>
    </w:p>
    <w:p w:rsidR="00EA4499" w:rsidRDefault="00EA4499" w:rsidP="0010758E">
      <w:pPr>
        <w:jc w:val="both"/>
      </w:pPr>
    </w:p>
    <w:p w:rsidR="00EA4499" w:rsidRDefault="00A21C42" w:rsidP="00EA4499">
      <w:pPr>
        <w:jc w:val="both"/>
      </w:pPr>
      <w:r>
        <w:t xml:space="preserve">The </w:t>
      </w:r>
      <w:r w:rsidR="00EA4499">
        <w:t xml:space="preserve">“Every” control </w:t>
      </w:r>
      <w:r>
        <w:t xml:space="preserve">allows the user </w:t>
      </w:r>
      <w:r w:rsidR="00EA4499">
        <w:t>to enter the interval in “days”, “weeks”, “months” or “years” between the reports.</w:t>
      </w:r>
      <w:r>
        <w:t xml:space="preserve"> It must be a positive integer.</w:t>
      </w:r>
    </w:p>
    <w:p w:rsidR="00B64C84" w:rsidRDefault="00B64C84" w:rsidP="0010758E">
      <w:pPr>
        <w:jc w:val="both"/>
      </w:pPr>
    </w:p>
    <w:p w:rsidR="00B64C84" w:rsidRDefault="00B64C84" w:rsidP="0010758E">
      <w:pPr>
        <w:jc w:val="both"/>
      </w:pPr>
      <w:r>
        <w:t>When the “No end date”</w:t>
      </w:r>
      <w:r w:rsidR="00BC310E">
        <w:t xml:space="preserve"> option is selected no further controls need be populated and the Report Schedule can be saved when the “Send</w:t>
      </w:r>
      <w:r w:rsidR="00A11026">
        <w:t>/Save</w:t>
      </w:r>
      <w:r w:rsidR="00BC310E">
        <w:t>” button is pressed.</w:t>
      </w:r>
      <w:r w:rsidR="00D543F2">
        <w:t xml:space="preserve"> On selecting this option the report will keep on being delivered at the interval specified in the “Every”</w:t>
      </w:r>
      <w:r w:rsidR="00437475">
        <w:t xml:space="preserve"> </w:t>
      </w:r>
      <w:r w:rsidR="00D543F2">
        <w:t>control. It will only stop when the schedule is deleted or the owner of the report becomes inactive.</w:t>
      </w:r>
    </w:p>
    <w:p w:rsidR="00BC310E" w:rsidRDefault="00BC310E" w:rsidP="0010758E">
      <w:pPr>
        <w:jc w:val="both"/>
      </w:pPr>
    </w:p>
    <w:p w:rsidR="003E4106" w:rsidRDefault="00BC310E" w:rsidP="0010758E">
      <w:pPr>
        <w:jc w:val="both"/>
      </w:pPr>
      <w:r>
        <w:t>When the “end after” option is selected the user must populate the “</w:t>
      </w:r>
      <w:r w:rsidR="00A11026">
        <w:t>End after</w:t>
      </w:r>
      <w:r>
        <w:t>” textbox with a positive non-zero integer before saving the Report Schedule.</w:t>
      </w:r>
      <w:r w:rsidR="00437475">
        <w:t xml:space="preserve"> On selecting this option the report will be delivered for the number of times specified in the “End After” textbox.</w:t>
      </w:r>
      <w:r w:rsidR="00DF5813">
        <w:t xml:space="preserve"> </w:t>
      </w:r>
    </w:p>
    <w:p w:rsidR="003E4106" w:rsidRDefault="003E4106" w:rsidP="0010758E">
      <w:pPr>
        <w:jc w:val="both"/>
      </w:pPr>
    </w:p>
    <w:p w:rsidR="003E4106" w:rsidRDefault="003E4106" w:rsidP="003E4106">
      <w:pPr>
        <w:jc w:val="both"/>
      </w:pPr>
      <w:r>
        <w:t>When the “end on” option is selected the date control beside the “end on” option must be populated before saving the Report Schedule. On selecting this option the report will be delivered only till the date specified. This will not determine the last day the report is sent. That will be determined by the “Start On” and “Every” controls.</w:t>
      </w:r>
    </w:p>
    <w:p w:rsidR="003E4106" w:rsidRDefault="003E4106" w:rsidP="0010758E">
      <w:pPr>
        <w:jc w:val="both"/>
      </w:pPr>
    </w:p>
    <w:p w:rsidR="00BC310E" w:rsidRDefault="00DF5813" w:rsidP="0010758E">
      <w:pPr>
        <w:jc w:val="both"/>
      </w:pPr>
      <w:r>
        <w:t xml:space="preserve">When SALT processes a schedule (sends emails to the active recipient and any CC: addresses) it records how many times the Report has been sent (it increments the </w:t>
      </w:r>
      <w:r w:rsidRPr="00DF5813">
        <w:t>“</w:t>
      </w:r>
      <w:r w:rsidRPr="00DF5813">
        <w:rPr>
          <w:bCs/>
        </w:rPr>
        <w:t>Number of times Report sent</w:t>
      </w:r>
      <w:r w:rsidRPr="00DF5813">
        <w:t>”</w:t>
      </w:r>
      <w:r>
        <w:t xml:space="preserve"> counter) and examines the schedule “end on” or “end after” criteria to determine if the schedule has completed</w:t>
      </w:r>
      <w:r w:rsidR="003E4106">
        <w:t>.</w:t>
      </w:r>
    </w:p>
    <w:p w:rsidR="00B64C84" w:rsidRDefault="00B64C84" w:rsidP="0010758E">
      <w:pPr>
        <w:jc w:val="both"/>
      </w:pPr>
    </w:p>
    <w:p w:rsidR="00BC310E" w:rsidRDefault="00E42A12" w:rsidP="0010758E">
      <w:pPr>
        <w:jc w:val="both"/>
      </w:pPr>
      <w:r>
        <w:t>When the “Send</w:t>
      </w:r>
      <w:r w:rsidR="00DD71CF">
        <w:t>/Save</w:t>
      </w:r>
      <w:r>
        <w:t xml:space="preserve">” button is pressed </w:t>
      </w:r>
      <w:r w:rsidR="00DD71CF">
        <w:t xml:space="preserve">a request is created to email the Report to the Report owners email address (and any other additional recipients selected as CCs) as soon as possible after 00:00:00 in the Organisation’s Time zone (and also after the overnight job runs for that organisation) on the day selected in </w:t>
      </w:r>
      <w:r>
        <w:t xml:space="preserve">the </w:t>
      </w:r>
      <w:r w:rsidR="00BC310E">
        <w:t>“Start date”</w:t>
      </w:r>
      <w:r>
        <w:t xml:space="preserve"> control</w:t>
      </w:r>
      <w:r w:rsidR="00204C65">
        <w:t xml:space="preserve">. </w:t>
      </w:r>
      <w:r>
        <w:t xml:space="preserve">A </w:t>
      </w:r>
      <w:r w:rsidR="00BC310E">
        <w:t xml:space="preserve">repeating </w:t>
      </w:r>
      <w:r>
        <w:t xml:space="preserve">Report Schedule will </w:t>
      </w:r>
      <w:r w:rsidR="00204C65">
        <w:t xml:space="preserve">also </w:t>
      </w:r>
      <w:r>
        <w:t xml:space="preserve">be created and will be processed based on relevant rules such as “Stop mail” controls on mail throughput screens. The Report Schedule will appear on lists of schedules. When the Report Schedule is processed it will </w:t>
      </w:r>
      <w:r w:rsidR="00BC310E">
        <w:t xml:space="preserve">not </w:t>
      </w:r>
      <w:r>
        <w:t xml:space="preserve">be deleted. </w:t>
      </w:r>
    </w:p>
    <w:p w:rsidR="009F7924" w:rsidRDefault="009F7924" w:rsidP="0010758E">
      <w:pPr>
        <w:jc w:val="both"/>
      </w:pPr>
    </w:p>
    <w:p w:rsidR="0034321E" w:rsidRDefault="0034321E" w:rsidP="0010758E">
      <w:pPr>
        <w:jc w:val="both"/>
      </w:pPr>
      <w:r>
        <w:t>The last date of creating and delivering the report is defined as 00:00:00 (midnight) of the date before and after running the overnight job. This means that the report will be last delivered on the last date.</w:t>
      </w:r>
    </w:p>
    <w:p w:rsidR="00077701" w:rsidRDefault="00077701" w:rsidP="0010758E">
      <w:pPr>
        <w:jc w:val="both"/>
      </w:pPr>
    </w:p>
    <w:p w:rsidR="00EC6D8B" w:rsidRDefault="00EC6D8B" w:rsidP="0010758E">
      <w:pPr>
        <w:jc w:val="both"/>
      </w:pPr>
      <w:r>
        <w:t>The “Reset</w:t>
      </w:r>
      <w:r w:rsidR="004254E8">
        <w:t>” button beside the “Send/Save</w:t>
      </w:r>
      <w:r>
        <w:t>” button will clear the value</w:t>
      </w:r>
      <w:r w:rsidR="00C47490">
        <w:t>s from a</w:t>
      </w:r>
      <w:r w:rsidR="004254E8">
        <w:t>ll of the controls between the “</w:t>
      </w:r>
      <w:r w:rsidR="00C47490">
        <w:t>Run Report</w:t>
      </w:r>
      <w:r w:rsidR="004254E8">
        <w:t>”</w:t>
      </w:r>
      <w:r w:rsidR="00C47490">
        <w:t xml:space="preserve"> and </w:t>
      </w:r>
      <w:r w:rsidR="004254E8">
        <w:t>“</w:t>
      </w:r>
      <w:r w:rsidR="00C47490">
        <w:t>Send</w:t>
      </w:r>
      <w:r w:rsidR="00BB63CF">
        <w:t>/Sav</w:t>
      </w:r>
      <w:r w:rsidR="004254E8">
        <w:t>e”</w:t>
      </w:r>
      <w:r w:rsidR="00C47490">
        <w:t xml:space="preserve"> </w:t>
      </w:r>
      <w:r>
        <w:t>button</w:t>
      </w:r>
      <w:r w:rsidR="00C47490">
        <w:t>s</w:t>
      </w:r>
      <w:r>
        <w:t>.</w:t>
      </w:r>
    </w:p>
    <w:p w:rsidR="00EC6D8B" w:rsidRPr="00380BFE" w:rsidRDefault="00EC6D8B" w:rsidP="0010758E">
      <w:pPr>
        <w:jc w:val="both"/>
        <w:rPr>
          <w:color w:val="7030A0"/>
          <w:sz w:val="28"/>
          <w:szCs w:val="28"/>
        </w:rPr>
      </w:pPr>
    </w:p>
    <w:p w:rsidR="004A3172" w:rsidRDefault="004A3172" w:rsidP="0010758E">
      <w:pPr>
        <w:keepNext/>
        <w:jc w:val="both"/>
      </w:pPr>
    </w:p>
    <w:p w:rsidR="00141EE2" w:rsidRDefault="00141EE2" w:rsidP="0010758E">
      <w:pPr>
        <w:pStyle w:val="Heading2"/>
        <w:jc w:val="both"/>
        <w:rPr>
          <w:lang w:val="en-AU"/>
        </w:rPr>
      </w:pPr>
      <w:bookmarkStart w:id="415" w:name="_Toc303234978"/>
      <w:r>
        <w:rPr>
          <w:lang w:val="en-AU"/>
        </w:rPr>
        <w:t>Proposed layouts for Periodic controls:</w:t>
      </w:r>
      <w:bookmarkEnd w:id="415"/>
    </w:p>
    <w:p w:rsidR="00141EE2" w:rsidRDefault="007835B2" w:rsidP="0010758E">
      <w:pPr>
        <w:keepNext/>
        <w:jc w:val="both"/>
      </w:pPr>
      <w:r>
        <w:rPr>
          <w:noProof/>
        </w:rPr>
        <w:drawing>
          <wp:inline distT="0" distB="0" distL="0" distR="0">
            <wp:extent cx="5939155" cy="7110095"/>
            <wp:effectExtent l="19050" t="0" r="444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39155" cy="7110095"/>
                    </a:xfrm>
                    <a:prstGeom prst="rect">
                      <a:avLst/>
                    </a:prstGeom>
                    <a:noFill/>
                    <a:ln w="9525">
                      <a:noFill/>
                      <a:miter lim="800000"/>
                      <a:headEnd/>
                      <a:tailEnd/>
                    </a:ln>
                  </pic:spPr>
                </pic:pic>
              </a:graphicData>
            </a:graphic>
          </wp:inline>
        </w:drawing>
      </w:r>
    </w:p>
    <w:p w:rsidR="00141EE2" w:rsidRDefault="00141EE2" w:rsidP="0010758E">
      <w:pPr>
        <w:pStyle w:val="Caption"/>
        <w:jc w:val="both"/>
      </w:pPr>
      <w:r>
        <w:t xml:space="preserve">Figure </w:t>
      </w:r>
      <w:r w:rsidR="00BA45FD">
        <w:fldChar w:fldCharType="begin"/>
      </w:r>
      <w:r w:rsidR="007132E7">
        <w:instrText xml:space="preserve"> SEQ Figure \* ARABIC </w:instrText>
      </w:r>
      <w:r w:rsidR="00BA45FD">
        <w:fldChar w:fldCharType="separate"/>
      </w:r>
      <w:r w:rsidR="00925ABC">
        <w:rPr>
          <w:noProof/>
        </w:rPr>
        <w:t>1</w:t>
      </w:r>
      <w:r w:rsidR="00BA45FD">
        <w:rPr>
          <w:noProof/>
        </w:rPr>
        <w:fldChar w:fldCharType="end"/>
      </w:r>
      <w:r>
        <w:t xml:space="preserve"> "Now" option for a Report with an "Effective Date" control</w:t>
      </w:r>
    </w:p>
    <w:p w:rsidR="00141EE2" w:rsidRDefault="00141EE2" w:rsidP="0010758E">
      <w:pPr>
        <w:jc w:val="both"/>
      </w:pPr>
    </w:p>
    <w:p w:rsidR="00141EE2" w:rsidRPr="002F6CE8" w:rsidRDefault="00141EE2" w:rsidP="0010758E">
      <w:pPr>
        <w:jc w:val="both"/>
      </w:pPr>
      <w:r>
        <w:lastRenderedPageBreak/>
        <w:t>For a Report that normally has one date control (Effective or Historic date), when the user selects the “Now” option the Report will be delivered by Email EXACTLY as it would be rendered to the screen if he/she had pressed the “Run Report” button so the Date control behaves EXACTLY the same.</w:t>
      </w:r>
    </w:p>
    <w:p w:rsidR="00141EE2" w:rsidRDefault="007835B2" w:rsidP="0010758E">
      <w:pPr>
        <w:keepNext/>
        <w:jc w:val="both"/>
      </w:pPr>
      <w:r>
        <w:rPr>
          <w:noProof/>
        </w:rPr>
        <w:drawing>
          <wp:inline distT="0" distB="0" distL="0" distR="0">
            <wp:extent cx="5939155" cy="7110095"/>
            <wp:effectExtent l="19050" t="0" r="444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39155" cy="7110095"/>
                    </a:xfrm>
                    <a:prstGeom prst="rect">
                      <a:avLst/>
                    </a:prstGeom>
                    <a:noFill/>
                    <a:ln w="9525">
                      <a:noFill/>
                      <a:miter lim="800000"/>
                      <a:headEnd/>
                      <a:tailEnd/>
                    </a:ln>
                  </pic:spPr>
                </pic:pic>
              </a:graphicData>
            </a:graphic>
          </wp:inline>
        </w:drawing>
      </w:r>
    </w:p>
    <w:p w:rsidR="00141EE2" w:rsidRDefault="00141EE2" w:rsidP="0010758E">
      <w:pPr>
        <w:pStyle w:val="Caption"/>
        <w:jc w:val="both"/>
      </w:pPr>
      <w:r>
        <w:t xml:space="preserve">Figure </w:t>
      </w:r>
      <w:r w:rsidR="00BA45FD">
        <w:fldChar w:fldCharType="begin"/>
      </w:r>
      <w:r w:rsidR="007132E7">
        <w:instrText xml:space="preserve"> SEQ Figure \* ARABIC </w:instrText>
      </w:r>
      <w:r w:rsidR="00BA45FD">
        <w:fldChar w:fldCharType="separate"/>
      </w:r>
      <w:r w:rsidR="00925ABC">
        <w:rPr>
          <w:noProof/>
        </w:rPr>
        <w:t>2</w:t>
      </w:r>
      <w:r w:rsidR="00BA45FD">
        <w:rPr>
          <w:noProof/>
        </w:rPr>
        <w:fldChar w:fldCharType="end"/>
      </w:r>
      <w:r>
        <w:t xml:space="preserve"> "Once Only" option for a Report with an "Effective Date"</w:t>
      </w:r>
    </w:p>
    <w:p w:rsidR="00141EE2" w:rsidRDefault="00141EE2" w:rsidP="0010758E">
      <w:pPr>
        <w:jc w:val="both"/>
      </w:pPr>
    </w:p>
    <w:p w:rsidR="00AF47E5" w:rsidRDefault="00141EE2" w:rsidP="00373410">
      <w:pPr>
        <w:keepNext/>
        <w:pPrChange w:id="416" w:author="John Hedlefs" w:date="2011-09-07T11:16:00Z">
          <w:pPr>
            <w:keepNext/>
            <w:jc w:val="both"/>
          </w:pPr>
        </w:pPrChange>
      </w:pPr>
      <w:r>
        <w:lastRenderedPageBreak/>
        <w:t>For a Report that normally has one date control (Effective or Historic date), when the User selects the “Once Only” option the Report is sent on the date specified with an “Effective Date” of 23:59:59 on the night before the Report is delivered.</w:t>
      </w:r>
      <w:r w:rsidR="00F3744F">
        <w:rPr>
          <w:noProof/>
        </w:rPr>
        <w:drawing>
          <wp:inline distT="0" distB="0" distL="0" distR="0">
            <wp:extent cx="5569900" cy="7187013"/>
            <wp:effectExtent l="1905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565351" cy="7181143"/>
                    </a:xfrm>
                    <a:prstGeom prst="rect">
                      <a:avLst/>
                    </a:prstGeom>
                    <a:noFill/>
                    <a:ln w="9525">
                      <a:noFill/>
                      <a:miter lim="800000"/>
                      <a:headEnd/>
                      <a:tailEnd/>
                    </a:ln>
                  </pic:spPr>
                </pic:pic>
              </a:graphicData>
            </a:graphic>
          </wp:inline>
        </w:drawing>
      </w:r>
    </w:p>
    <w:p w:rsidR="00141EE2" w:rsidRDefault="00141EE2" w:rsidP="00F3744F">
      <w:pPr>
        <w:pStyle w:val="Caption"/>
        <w:keepNext/>
        <w:jc w:val="both"/>
      </w:pPr>
      <w:r>
        <w:t xml:space="preserve">Figure </w:t>
      </w:r>
      <w:r w:rsidR="00BA45FD">
        <w:fldChar w:fldCharType="begin"/>
      </w:r>
      <w:r w:rsidR="007132E7">
        <w:instrText xml:space="preserve"> SEQ Figure \* ARABIC </w:instrText>
      </w:r>
      <w:r w:rsidR="00BA45FD">
        <w:fldChar w:fldCharType="separate"/>
      </w:r>
      <w:r w:rsidR="00925ABC">
        <w:rPr>
          <w:noProof/>
        </w:rPr>
        <w:t>3</w:t>
      </w:r>
      <w:r w:rsidR="00BA45FD">
        <w:rPr>
          <w:noProof/>
        </w:rPr>
        <w:fldChar w:fldCharType="end"/>
      </w:r>
      <w:r>
        <w:t xml:space="preserve"> “More than once” option for a Report with an “Effective Date” control</w:t>
      </w:r>
    </w:p>
    <w:p w:rsidR="00141EE2" w:rsidRPr="002F6CE8" w:rsidRDefault="00141EE2" w:rsidP="0010758E">
      <w:pPr>
        <w:jc w:val="both"/>
      </w:pPr>
      <w:r>
        <w:lastRenderedPageBreak/>
        <w:t>For a Report that normally has one date control (Effective or Historic date), when the User selects the “More than Once” option the Report is sent at a fixed frequency with an “Effective Date” of 23:59:59 on the night before the Report is generated (delivered).</w:t>
      </w:r>
    </w:p>
    <w:p w:rsidR="00141EE2" w:rsidRDefault="00F3744F" w:rsidP="0010758E">
      <w:pPr>
        <w:keepNext/>
        <w:jc w:val="both"/>
      </w:pPr>
      <w:r>
        <w:rPr>
          <w:noProof/>
        </w:rPr>
        <w:drawing>
          <wp:inline distT="0" distB="0" distL="0" distR="0">
            <wp:extent cx="5939155" cy="6443345"/>
            <wp:effectExtent l="19050" t="0" r="4445"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39155" cy="6443345"/>
                    </a:xfrm>
                    <a:prstGeom prst="rect">
                      <a:avLst/>
                    </a:prstGeom>
                    <a:noFill/>
                    <a:ln w="9525">
                      <a:noFill/>
                      <a:miter lim="800000"/>
                      <a:headEnd/>
                      <a:tailEnd/>
                    </a:ln>
                  </pic:spPr>
                </pic:pic>
              </a:graphicData>
            </a:graphic>
          </wp:inline>
        </w:drawing>
      </w:r>
    </w:p>
    <w:p w:rsidR="00141EE2" w:rsidRDefault="00141EE2" w:rsidP="0010758E">
      <w:pPr>
        <w:pStyle w:val="Caption"/>
        <w:jc w:val="both"/>
        <w:rPr>
          <w:lang w:val="en-AU"/>
        </w:rPr>
      </w:pPr>
      <w:r>
        <w:t xml:space="preserve">Figure </w:t>
      </w:r>
      <w:r w:rsidR="00BA45FD">
        <w:fldChar w:fldCharType="begin"/>
      </w:r>
      <w:r w:rsidR="007132E7">
        <w:instrText xml:space="preserve"> SEQ Figure \* ARABIC </w:instrText>
      </w:r>
      <w:r w:rsidR="00BA45FD">
        <w:fldChar w:fldCharType="separate"/>
      </w:r>
      <w:r w:rsidR="00925ABC">
        <w:rPr>
          <w:noProof/>
        </w:rPr>
        <w:t>4</w:t>
      </w:r>
      <w:r w:rsidR="00BA45FD">
        <w:rPr>
          <w:noProof/>
        </w:rPr>
        <w:fldChar w:fldCharType="end"/>
      </w:r>
      <w:r>
        <w:t xml:space="preserve"> The "Now" option for a Report with From and To dates</w:t>
      </w:r>
    </w:p>
    <w:p w:rsidR="00141EE2" w:rsidRPr="002F6CE8" w:rsidRDefault="00141EE2" w:rsidP="0010758E">
      <w:pPr>
        <w:jc w:val="both"/>
      </w:pPr>
      <w:r>
        <w:t>For a Report that normally has two date controls, when the user selects the “Now” option the Report will be delivered by Email EXACTLY as it would be rendered to the screen if he/she had pressed the “Run Report” button so the Date controls behaves EXACTLY the same.</w:t>
      </w:r>
    </w:p>
    <w:p w:rsidR="00141EE2" w:rsidRDefault="00141EE2" w:rsidP="0010758E">
      <w:pPr>
        <w:jc w:val="both"/>
        <w:rPr>
          <w:lang w:val="en-AU"/>
        </w:rPr>
      </w:pPr>
    </w:p>
    <w:p w:rsidR="00141EE2" w:rsidRDefault="00F3744F" w:rsidP="0010758E">
      <w:pPr>
        <w:keepNext/>
        <w:jc w:val="both"/>
      </w:pPr>
      <w:r>
        <w:rPr>
          <w:noProof/>
        </w:rPr>
        <w:lastRenderedPageBreak/>
        <w:drawing>
          <wp:inline distT="0" distB="0" distL="0" distR="0">
            <wp:extent cx="5939155" cy="6443345"/>
            <wp:effectExtent l="19050" t="0" r="4445"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939155" cy="6443345"/>
                    </a:xfrm>
                    <a:prstGeom prst="rect">
                      <a:avLst/>
                    </a:prstGeom>
                    <a:noFill/>
                    <a:ln w="9525">
                      <a:noFill/>
                      <a:miter lim="800000"/>
                      <a:headEnd/>
                      <a:tailEnd/>
                    </a:ln>
                  </pic:spPr>
                </pic:pic>
              </a:graphicData>
            </a:graphic>
          </wp:inline>
        </w:drawing>
      </w:r>
    </w:p>
    <w:p w:rsidR="00141EE2" w:rsidRDefault="00141EE2" w:rsidP="0010758E">
      <w:pPr>
        <w:pStyle w:val="Caption"/>
        <w:jc w:val="both"/>
        <w:rPr>
          <w:lang w:val="en-AU"/>
        </w:rPr>
      </w:pPr>
      <w:r>
        <w:t xml:space="preserve">Figure </w:t>
      </w:r>
      <w:r w:rsidR="00BA45FD">
        <w:fldChar w:fldCharType="begin"/>
      </w:r>
      <w:r w:rsidR="007132E7">
        <w:instrText xml:space="preserve"> SEQ Figure \* ARABIC </w:instrText>
      </w:r>
      <w:r w:rsidR="00BA45FD">
        <w:fldChar w:fldCharType="separate"/>
      </w:r>
      <w:r w:rsidR="00925ABC">
        <w:rPr>
          <w:noProof/>
        </w:rPr>
        <w:t>5</w:t>
      </w:r>
      <w:r w:rsidR="00BA45FD">
        <w:rPr>
          <w:noProof/>
        </w:rPr>
        <w:fldChar w:fldCharType="end"/>
      </w:r>
      <w:r>
        <w:t xml:space="preserve"> The "Once only" option for a Report with From and To date controls</w:t>
      </w:r>
    </w:p>
    <w:p w:rsidR="00141EE2" w:rsidRDefault="00141EE2" w:rsidP="0010758E">
      <w:pPr>
        <w:jc w:val="both"/>
        <w:rPr>
          <w:lang w:val="en-AU"/>
        </w:rPr>
      </w:pPr>
    </w:p>
    <w:p w:rsidR="00141EE2" w:rsidRPr="002F6CE8" w:rsidRDefault="00141EE2" w:rsidP="0010758E">
      <w:pPr>
        <w:jc w:val="both"/>
      </w:pPr>
      <w:r>
        <w:t xml:space="preserve">For a Report that normally has two date controls, when the user selects the “Once only” option the Report will be delivered on the date selected. </w:t>
      </w:r>
    </w:p>
    <w:p w:rsidR="00141EE2" w:rsidRDefault="00141EE2" w:rsidP="0010758E">
      <w:pPr>
        <w:jc w:val="both"/>
        <w:rPr>
          <w:lang w:val="en-AU"/>
        </w:rPr>
      </w:pPr>
    </w:p>
    <w:p w:rsidR="00141EE2" w:rsidRDefault="00F3744F" w:rsidP="0010758E">
      <w:pPr>
        <w:keepNext/>
        <w:jc w:val="both"/>
      </w:pPr>
      <w:r>
        <w:rPr>
          <w:noProof/>
        </w:rPr>
        <w:lastRenderedPageBreak/>
        <w:drawing>
          <wp:inline distT="0" distB="0" distL="0" distR="0">
            <wp:extent cx="5939155" cy="7725410"/>
            <wp:effectExtent l="19050" t="0" r="4445" b="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939155" cy="7725410"/>
                    </a:xfrm>
                    <a:prstGeom prst="rect">
                      <a:avLst/>
                    </a:prstGeom>
                    <a:noFill/>
                    <a:ln w="9525">
                      <a:noFill/>
                      <a:miter lim="800000"/>
                      <a:headEnd/>
                      <a:tailEnd/>
                    </a:ln>
                  </pic:spPr>
                </pic:pic>
              </a:graphicData>
            </a:graphic>
          </wp:inline>
        </w:drawing>
      </w:r>
    </w:p>
    <w:p w:rsidR="00141EE2" w:rsidRDefault="00141EE2" w:rsidP="0010758E">
      <w:pPr>
        <w:pStyle w:val="Caption"/>
        <w:jc w:val="both"/>
      </w:pPr>
      <w:r>
        <w:t xml:space="preserve">Figure </w:t>
      </w:r>
      <w:r w:rsidR="00BA45FD">
        <w:fldChar w:fldCharType="begin"/>
      </w:r>
      <w:r w:rsidR="007132E7">
        <w:instrText xml:space="preserve"> SEQ Figure \* ARABIC </w:instrText>
      </w:r>
      <w:r w:rsidR="00BA45FD">
        <w:fldChar w:fldCharType="separate"/>
      </w:r>
      <w:r w:rsidR="00925ABC">
        <w:rPr>
          <w:noProof/>
        </w:rPr>
        <w:t>6</w:t>
      </w:r>
      <w:r w:rsidR="00BA45FD">
        <w:rPr>
          <w:noProof/>
        </w:rPr>
        <w:fldChar w:fldCharType="end"/>
      </w:r>
      <w:r>
        <w:t xml:space="preserve"> The "More than Once" option for a Report with From and To date controls</w:t>
      </w:r>
    </w:p>
    <w:p w:rsidR="00141EE2" w:rsidRDefault="00141EE2" w:rsidP="0010758E">
      <w:pPr>
        <w:jc w:val="both"/>
      </w:pPr>
    </w:p>
    <w:p w:rsidR="00141EE2" w:rsidRDefault="00141EE2" w:rsidP="0010758E">
      <w:pPr>
        <w:jc w:val="both"/>
      </w:pPr>
      <w:r>
        <w:lastRenderedPageBreak/>
        <w:t xml:space="preserve">For a Report that normally has two date controls, when the user selects the “Once only” option the Report will be delivered repeatedly at the frequency specified in the “How Often” control. Three  options are available for “More than Once - Two Date” Reports, these options are that the report will be generated for “All days”, For the period (same period as was specified in “How Often”) or “For the period from the specified date until 23:59:59 on the night before the Report is generated. </w:t>
      </w:r>
    </w:p>
    <w:p w:rsidR="005432DC" w:rsidRDefault="005432DC" w:rsidP="0010758E">
      <w:pPr>
        <w:jc w:val="both"/>
      </w:pPr>
    </w:p>
    <w:p w:rsidR="005432DC" w:rsidRDefault="005432DC" w:rsidP="005432DC">
      <w:pPr>
        <w:spacing w:after="200" w:line="276" w:lineRule="auto"/>
      </w:pPr>
      <w:r>
        <w:t xml:space="preserve">When a Report with “From Date” and “To Date” controls is setup to run on a schedule the actual “From Date” and “To Date” controls will </w:t>
      </w:r>
      <w:r w:rsidR="0029010D">
        <w:t>disappear</w:t>
      </w:r>
      <w:r>
        <w:t xml:space="preserve"> and instead the user will be presented with three options for specifying the date range that each of the Reports will cover. The three Radio</w:t>
      </w:r>
      <w:r w:rsidR="0029010D">
        <w:t xml:space="preserve"> </w:t>
      </w:r>
      <w:r>
        <w:t>Buttons (only one may be selected) are:</w:t>
      </w:r>
    </w:p>
    <w:p w:rsidR="005432DC" w:rsidRDefault="005432DC" w:rsidP="002206CC">
      <w:pPr>
        <w:pStyle w:val="ListParagraph"/>
        <w:numPr>
          <w:ilvl w:val="0"/>
          <w:numId w:val="38"/>
        </w:numPr>
      </w:pPr>
      <w:r w:rsidRPr="0029010D">
        <w:t>“All days up to the day of the Report</w:t>
      </w:r>
      <w:r>
        <w:t>”</w:t>
      </w:r>
    </w:p>
    <w:p w:rsidR="005432DC" w:rsidRPr="002206CC" w:rsidRDefault="005432DC" w:rsidP="002206CC">
      <w:pPr>
        <w:pStyle w:val="ListParagraph"/>
        <w:numPr>
          <w:ilvl w:val="0"/>
          <w:numId w:val="38"/>
        </w:numPr>
        <w:rPr>
          <w:b/>
          <w:bCs/>
        </w:rPr>
      </w:pPr>
      <w:r w:rsidRPr="0029010D">
        <w:t xml:space="preserve">“The </w:t>
      </w:r>
      <w:r w:rsidR="00051524" w:rsidRPr="0029010D">
        <w:t>preceding</w:t>
      </w:r>
      <w:r w:rsidRPr="0029010D">
        <w:t xml:space="preserve"> 3 days before the Report Date”</w:t>
      </w:r>
    </w:p>
    <w:p w:rsidR="005432DC" w:rsidRPr="002206CC" w:rsidRDefault="005432DC" w:rsidP="002206CC">
      <w:pPr>
        <w:pStyle w:val="ListParagraph"/>
        <w:numPr>
          <w:ilvl w:val="0"/>
          <w:numId w:val="38"/>
        </w:numPr>
        <w:rPr>
          <w:b/>
          <w:bCs/>
        </w:rPr>
      </w:pPr>
      <w:r w:rsidRPr="0029010D">
        <w:t>“The Period starting on a fixed date and ending on the day of the Report</w:t>
      </w:r>
      <w:r w:rsidR="00B703B4">
        <w:t>”</w:t>
      </w:r>
      <w:r w:rsidRPr="0029010D">
        <w:t>.</w:t>
      </w:r>
    </w:p>
    <w:p w:rsidR="005432DC" w:rsidRDefault="005432DC" w:rsidP="005432DC">
      <w:pPr>
        <w:spacing w:after="200" w:line="276" w:lineRule="auto"/>
      </w:pPr>
    </w:p>
    <w:p w:rsidR="005432DC" w:rsidRDefault="005432DC" w:rsidP="005432DC">
      <w:pPr>
        <w:spacing w:after="200" w:line="276" w:lineRule="auto"/>
      </w:pPr>
      <w:r w:rsidRPr="008A6FE0">
        <w:rPr>
          <w:b/>
          <w:bCs/>
        </w:rPr>
        <w:t>“All days up to the day of the Report</w:t>
      </w:r>
      <w:r>
        <w:t>”</w:t>
      </w:r>
    </w:p>
    <w:p w:rsidR="005432DC" w:rsidRDefault="008D0A95" w:rsidP="005432DC">
      <w:r>
        <w:t xml:space="preserve">This will be the default selected option. </w:t>
      </w:r>
      <w:r w:rsidR="005432DC">
        <w:t xml:space="preserve">The Report will be generated for a Period starting before any data was entered into SALT and ending at 23:59:59.9999 on the day before the Report is delivered. If the Report </w:t>
      </w:r>
      <w:r>
        <w:t>Queuing</w:t>
      </w:r>
      <w:r w:rsidR="005432DC">
        <w:t xml:space="preserve"> Service was disabled or unable to generate reports on a particular day then it will create the reports at the earliest possible moment with the periods that would have been used if the report was created on the correct day.</w:t>
      </w:r>
    </w:p>
    <w:p w:rsidR="005432DC" w:rsidRDefault="005432DC" w:rsidP="005432DC">
      <w:pPr>
        <w:spacing w:after="200" w:line="276" w:lineRule="auto"/>
      </w:pPr>
    </w:p>
    <w:p w:rsidR="005432DC" w:rsidRPr="008A6FE0" w:rsidRDefault="005432DC" w:rsidP="008A6FE0">
      <w:pPr>
        <w:spacing w:after="200" w:line="276" w:lineRule="auto"/>
        <w:rPr>
          <w:b/>
          <w:bCs/>
        </w:rPr>
      </w:pPr>
      <w:r w:rsidRPr="008A6FE0">
        <w:rPr>
          <w:b/>
          <w:bCs/>
        </w:rPr>
        <w:t xml:space="preserve">“The </w:t>
      </w:r>
      <w:r w:rsidR="00D70B33" w:rsidRPr="008A6FE0">
        <w:rPr>
          <w:b/>
          <w:bCs/>
        </w:rPr>
        <w:t>preceding</w:t>
      </w:r>
      <w:r w:rsidRPr="008A6FE0">
        <w:rPr>
          <w:b/>
          <w:bCs/>
        </w:rPr>
        <w:t xml:space="preserve"> 3 days before the Report Date”</w:t>
      </w:r>
    </w:p>
    <w:p w:rsidR="005432DC" w:rsidRDefault="005432DC" w:rsidP="005432DC">
      <w:r>
        <w:t xml:space="preserve">The wording of this option will change when the user selects the interval between reports – for example when the user selects “Every” 6 months then this option will become “The </w:t>
      </w:r>
      <w:r w:rsidR="0081012A">
        <w:t>preceding</w:t>
      </w:r>
      <w:r>
        <w:t xml:space="preserve"> 6 months before the Report Date”. For an interval of 6 months the Report period will be from the 00:00:00 on the day 6 months before the day the report is delivered to 23:59:59.999 the day before the report is delivered. If the Report </w:t>
      </w:r>
      <w:r w:rsidR="00D70B33">
        <w:t>Queuing</w:t>
      </w:r>
      <w:r>
        <w:t xml:space="preserve"> Service was disabled or unable to generate reports on a particular day then it will create the reports at the earliest possible moment with the periods that would have been used if the report was created on the correct day.</w:t>
      </w:r>
    </w:p>
    <w:p w:rsidR="005432DC" w:rsidRDefault="005432DC" w:rsidP="005432DC"/>
    <w:p w:rsidR="005432DC" w:rsidRPr="008A6FE0" w:rsidRDefault="005432DC" w:rsidP="008A6FE0">
      <w:pPr>
        <w:spacing w:after="200" w:line="276" w:lineRule="auto"/>
        <w:rPr>
          <w:b/>
          <w:bCs/>
        </w:rPr>
      </w:pPr>
      <w:r w:rsidRPr="008A6FE0">
        <w:rPr>
          <w:b/>
          <w:bCs/>
        </w:rPr>
        <w:t>“The Period starting on a fixed date and ending on the day of the Report.</w:t>
      </w:r>
      <w:r w:rsidR="00B703B4" w:rsidRPr="008A6FE0">
        <w:rPr>
          <w:b/>
          <w:bCs/>
        </w:rPr>
        <w:t>”</w:t>
      </w:r>
    </w:p>
    <w:p w:rsidR="005432DC" w:rsidRDefault="005432DC" w:rsidP="005432DC">
      <w:r>
        <w:t xml:space="preserve">The “Date From” is specified and all reports are created from 00:00:00 on that day. The last day of the Report will be 23:59:59.9999 on the day before the Report is delivered. If the Report </w:t>
      </w:r>
      <w:r w:rsidR="00B703B4">
        <w:t>Queuing</w:t>
      </w:r>
      <w:r>
        <w:t xml:space="preserve"> Service was disabled or unable to generate reports on a particular day then it will create the reports at the earliest possible moment with the periods that would have been used if the report was created on the correct day.</w:t>
      </w:r>
    </w:p>
    <w:p w:rsidR="005432DC" w:rsidRDefault="005432DC" w:rsidP="005432DC">
      <w:pPr>
        <w:rPr>
          <w:color w:val="1F497D"/>
        </w:rPr>
      </w:pPr>
    </w:p>
    <w:p w:rsidR="00141EE2" w:rsidRDefault="006215E0" w:rsidP="0010758E">
      <w:pPr>
        <w:keepNext/>
        <w:jc w:val="both"/>
      </w:pPr>
      <w:r>
        <w:rPr>
          <w:noProof/>
        </w:rPr>
        <w:lastRenderedPageBreak/>
        <w:drawing>
          <wp:inline distT="0" distB="0" distL="0" distR="0">
            <wp:extent cx="5939155" cy="7913370"/>
            <wp:effectExtent l="19050" t="0" r="4445" b="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939155" cy="7913370"/>
                    </a:xfrm>
                    <a:prstGeom prst="rect">
                      <a:avLst/>
                    </a:prstGeom>
                    <a:noFill/>
                    <a:ln w="9525">
                      <a:noFill/>
                      <a:miter lim="800000"/>
                      <a:headEnd/>
                      <a:tailEnd/>
                    </a:ln>
                  </pic:spPr>
                </pic:pic>
              </a:graphicData>
            </a:graphic>
          </wp:inline>
        </w:drawing>
      </w:r>
    </w:p>
    <w:p w:rsidR="00141EE2" w:rsidRDefault="00141EE2" w:rsidP="0010758E">
      <w:pPr>
        <w:pStyle w:val="Caption"/>
        <w:jc w:val="both"/>
      </w:pPr>
      <w:r>
        <w:t xml:space="preserve">Figure </w:t>
      </w:r>
      <w:r w:rsidR="00BA45FD">
        <w:fldChar w:fldCharType="begin"/>
      </w:r>
      <w:r w:rsidR="007132E7">
        <w:instrText xml:space="preserve"> SEQ Figure \* ARABIC </w:instrText>
      </w:r>
      <w:r w:rsidR="00BA45FD">
        <w:fldChar w:fldCharType="separate"/>
      </w:r>
      <w:r w:rsidR="00925ABC">
        <w:rPr>
          <w:noProof/>
        </w:rPr>
        <w:t>7</w:t>
      </w:r>
      <w:r w:rsidR="00BA45FD">
        <w:rPr>
          <w:noProof/>
        </w:rPr>
        <w:fldChar w:fldCharType="end"/>
      </w:r>
      <w:r>
        <w:t xml:space="preserve"> The "Now" option for a Report with no date controls</w:t>
      </w:r>
    </w:p>
    <w:p w:rsidR="00141EE2" w:rsidRDefault="00141EE2" w:rsidP="0010758E">
      <w:pPr>
        <w:jc w:val="both"/>
      </w:pPr>
    </w:p>
    <w:p w:rsidR="00141EE2" w:rsidRDefault="006215E0" w:rsidP="0010758E">
      <w:pPr>
        <w:keepNext/>
        <w:jc w:val="both"/>
      </w:pPr>
      <w:r>
        <w:rPr>
          <w:noProof/>
        </w:rPr>
        <w:drawing>
          <wp:inline distT="0" distB="0" distL="0" distR="0">
            <wp:extent cx="5939155" cy="7913370"/>
            <wp:effectExtent l="19050" t="0" r="4445"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939155" cy="7913370"/>
                    </a:xfrm>
                    <a:prstGeom prst="rect">
                      <a:avLst/>
                    </a:prstGeom>
                    <a:noFill/>
                    <a:ln w="9525">
                      <a:noFill/>
                      <a:miter lim="800000"/>
                      <a:headEnd/>
                      <a:tailEnd/>
                    </a:ln>
                  </pic:spPr>
                </pic:pic>
              </a:graphicData>
            </a:graphic>
          </wp:inline>
        </w:drawing>
      </w:r>
    </w:p>
    <w:p w:rsidR="00141EE2" w:rsidRDefault="00141EE2" w:rsidP="0010758E">
      <w:pPr>
        <w:pStyle w:val="Caption"/>
        <w:jc w:val="both"/>
      </w:pPr>
      <w:r>
        <w:t xml:space="preserve">Figure </w:t>
      </w:r>
      <w:r w:rsidR="00BA45FD">
        <w:fldChar w:fldCharType="begin"/>
      </w:r>
      <w:r w:rsidR="007132E7">
        <w:instrText xml:space="preserve"> SEQ Figure \* ARABIC </w:instrText>
      </w:r>
      <w:r w:rsidR="00BA45FD">
        <w:fldChar w:fldCharType="separate"/>
      </w:r>
      <w:r w:rsidR="00925ABC">
        <w:rPr>
          <w:noProof/>
        </w:rPr>
        <w:t>8</w:t>
      </w:r>
      <w:r w:rsidR="00BA45FD">
        <w:rPr>
          <w:noProof/>
        </w:rPr>
        <w:fldChar w:fldCharType="end"/>
      </w:r>
      <w:r>
        <w:t xml:space="preserve"> The "Once Only" option for a Report with no date controls</w:t>
      </w:r>
    </w:p>
    <w:p w:rsidR="00141EE2" w:rsidRDefault="00141EE2" w:rsidP="0010758E">
      <w:pPr>
        <w:jc w:val="both"/>
      </w:pPr>
    </w:p>
    <w:p w:rsidR="00141EE2" w:rsidRDefault="00373410" w:rsidP="00C37F78">
      <w:pPr>
        <w:keepNext/>
        <w:jc w:val="both"/>
      </w:pPr>
      <w:ins w:id="417" w:author="John Hedlefs" w:date="2011-09-07T11:18:00Z">
        <w:r>
          <w:rPr>
            <w:noProof/>
          </w:rPr>
          <w:drawing>
            <wp:inline distT="0" distB="0" distL="0" distR="0">
              <wp:extent cx="5943868" cy="7122017"/>
              <wp:effectExtent l="19050" t="0" r="0" b="0"/>
              <wp:docPr id="1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943600" cy="7121696"/>
                      </a:xfrm>
                      <a:prstGeom prst="rect">
                        <a:avLst/>
                      </a:prstGeom>
                      <a:noFill/>
                      <a:ln w="9525">
                        <a:noFill/>
                        <a:miter lim="800000"/>
                        <a:headEnd/>
                        <a:tailEnd/>
                      </a:ln>
                    </pic:spPr>
                  </pic:pic>
                </a:graphicData>
              </a:graphic>
            </wp:inline>
          </w:drawing>
        </w:r>
      </w:ins>
    </w:p>
    <w:p w:rsidR="00141EE2" w:rsidRDefault="00141EE2" w:rsidP="0010758E">
      <w:pPr>
        <w:pStyle w:val="Caption"/>
        <w:jc w:val="both"/>
      </w:pPr>
      <w:r>
        <w:t xml:space="preserve">Figure </w:t>
      </w:r>
      <w:r w:rsidR="00BA45FD">
        <w:fldChar w:fldCharType="begin"/>
      </w:r>
      <w:r w:rsidR="007132E7">
        <w:instrText xml:space="preserve"> SEQ Figure \* ARABIC </w:instrText>
      </w:r>
      <w:r w:rsidR="00BA45FD">
        <w:fldChar w:fldCharType="separate"/>
      </w:r>
      <w:r w:rsidR="00925ABC">
        <w:rPr>
          <w:noProof/>
        </w:rPr>
        <w:t>9</w:t>
      </w:r>
      <w:r w:rsidR="00BA45FD">
        <w:rPr>
          <w:noProof/>
        </w:rPr>
        <w:fldChar w:fldCharType="end"/>
      </w:r>
      <w:r>
        <w:t xml:space="preserve"> The "More than Once" option for Reports with no Date controls</w:t>
      </w:r>
    </w:p>
    <w:p w:rsidR="00141EE2" w:rsidRDefault="00373410" w:rsidP="0010758E">
      <w:pPr>
        <w:jc w:val="both"/>
      </w:pPr>
      <w:ins w:id="418" w:author="John Hedlefs" w:date="2011-09-07T11:19:00Z">
        <w:r>
          <w:t>The “No end date” option will be selected by default.</w:t>
        </w:r>
      </w:ins>
    </w:p>
    <w:p w:rsidR="00F121B3" w:rsidRDefault="00F121B3" w:rsidP="00F121B3">
      <w:pPr>
        <w:jc w:val="both"/>
        <w:rPr>
          <w:lang w:val="en-AU"/>
        </w:rPr>
      </w:pPr>
      <w:r>
        <w:rPr>
          <w:lang w:val="en-AU"/>
        </w:rPr>
        <w:lastRenderedPageBreak/>
        <w:t>A Report schedule may have several CC: recipients, when a CC: recipient is inactive the other recipients will continue to receive the Reports via Email however the inactive Recipient/s will not receive the report.</w:t>
      </w:r>
    </w:p>
    <w:p w:rsidR="00F121B3" w:rsidRDefault="00F121B3" w:rsidP="00F121B3">
      <w:pPr>
        <w:jc w:val="both"/>
      </w:pPr>
    </w:p>
    <w:p w:rsidR="00056AA0" w:rsidRDefault="00056AA0" w:rsidP="00056AA0">
      <w:pPr>
        <w:jc w:val="both"/>
      </w:pPr>
      <w:r>
        <w:t xml:space="preserve">A CC: </w:t>
      </w:r>
      <w:r w:rsidR="00526C34">
        <w:t xml:space="preserve">label </w:t>
      </w:r>
      <w:r>
        <w:t>will be visible (just above the “</w:t>
      </w:r>
      <w:r w:rsidR="00526C34">
        <w:t>Document type</w:t>
      </w:r>
      <w:r>
        <w:t xml:space="preserve">” </w:t>
      </w:r>
      <w:r w:rsidR="00526C34">
        <w:t>control</w:t>
      </w:r>
      <w:r>
        <w:t>). There will be a</w:t>
      </w:r>
      <w:r w:rsidR="00526C34">
        <w:t>n</w:t>
      </w:r>
      <w:r>
        <w:t xml:space="preserve"> “</w:t>
      </w:r>
      <w:r w:rsidR="00526C34">
        <w:t>Add/</w:t>
      </w:r>
      <w:r>
        <w:t xml:space="preserve">Edit” button </w:t>
      </w:r>
      <w:r w:rsidR="00526C34">
        <w:t>just to the right of this label</w:t>
      </w:r>
      <w:r>
        <w:t xml:space="preserve"> as shown in screen below:</w:t>
      </w:r>
    </w:p>
    <w:p w:rsidR="00056AA0" w:rsidRDefault="00526C34" w:rsidP="00056AA0">
      <w:pPr>
        <w:jc w:val="both"/>
        <w:rPr>
          <w:noProof/>
          <w:lang w:val="en-AU" w:eastAsia="en-AU"/>
        </w:rPr>
      </w:pPr>
      <w:r>
        <w:rPr>
          <w:noProof/>
        </w:rPr>
        <w:drawing>
          <wp:inline distT="0" distB="0" distL="0" distR="0">
            <wp:extent cx="5941469" cy="5435125"/>
            <wp:effectExtent l="19050" t="0" r="2131"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39155" cy="5433008"/>
                    </a:xfrm>
                    <a:prstGeom prst="rect">
                      <a:avLst/>
                    </a:prstGeom>
                    <a:noFill/>
                    <a:ln w="9525">
                      <a:noFill/>
                      <a:miter lim="800000"/>
                      <a:headEnd/>
                      <a:tailEnd/>
                    </a:ln>
                  </pic:spPr>
                </pic:pic>
              </a:graphicData>
            </a:graphic>
          </wp:inline>
        </w:drawing>
      </w:r>
    </w:p>
    <w:p w:rsidR="00056AA0" w:rsidRDefault="00056AA0" w:rsidP="00056AA0">
      <w:pPr>
        <w:jc w:val="both"/>
        <w:rPr>
          <w:noProof/>
          <w:lang w:val="en-AU" w:eastAsia="en-AU"/>
        </w:rPr>
      </w:pPr>
    </w:p>
    <w:p w:rsidR="00056AA0" w:rsidRDefault="00056AA0" w:rsidP="00056AA0">
      <w:pPr>
        <w:jc w:val="both"/>
        <w:rPr>
          <w:noProof/>
          <w:lang w:val="en-AU" w:eastAsia="en-AU"/>
        </w:rPr>
      </w:pPr>
      <w:r>
        <w:rPr>
          <w:noProof/>
          <w:lang w:val="en-AU" w:eastAsia="en-AU"/>
        </w:rPr>
        <w:t>On clicking the “</w:t>
      </w:r>
      <w:r w:rsidR="00526C34">
        <w:rPr>
          <w:noProof/>
          <w:lang w:val="en-AU" w:eastAsia="en-AU"/>
        </w:rPr>
        <w:t>Add/</w:t>
      </w:r>
      <w:r>
        <w:rPr>
          <w:noProof/>
          <w:lang w:val="en-AU" w:eastAsia="en-AU"/>
        </w:rPr>
        <w:t xml:space="preserve">Edit” button there will be pop up to select the recipients of the periodic report as shown in below screen. </w:t>
      </w:r>
      <w:r w:rsidR="00A1151B">
        <w:rPr>
          <w:noProof/>
          <w:lang w:val="en-AU" w:eastAsia="en-AU"/>
        </w:rPr>
        <w:t xml:space="preserve">The Grid on the right initially contains the list of CC: recipients that was previously saved for this Report Schedule </w:t>
      </w:r>
      <w:r w:rsidR="00997E5D">
        <w:rPr>
          <w:noProof/>
          <w:lang w:val="en-AU" w:eastAsia="en-AU"/>
        </w:rPr>
        <w:t>however the user may remove recipients from the grid on the right or add recipients from the grid on the Left (search grid) to the grid on the right.</w:t>
      </w:r>
      <w:r w:rsidR="00A1151B">
        <w:rPr>
          <w:noProof/>
          <w:lang w:val="en-AU" w:eastAsia="en-AU"/>
        </w:rPr>
        <w:t xml:space="preserve"> </w:t>
      </w:r>
      <w:r>
        <w:rPr>
          <w:noProof/>
          <w:lang w:val="en-AU" w:eastAsia="en-AU"/>
        </w:rPr>
        <w:t xml:space="preserve">The admin can search for users with the “First Name” and/or “Last Name” fields. On clicking the “Find” button the search results will be populated in the grid below. The admin can select individual recipients by clicking on the “Add” link against the user or can select multiple users using the check boxes on the left and add them in bulk using the “Add Selected” button. On selecting the recipients from this grid, a new grid on the right will keep on being populated with the selected recipients. The admin can remove any of the </w:t>
      </w:r>
      <w:r>
        <w:rPr>
          <w:noProof/>
          <w:lang w:val="en-AU" w:eastAsia="en-AU"/>
        </w:rPr>
        <w:lastRenderedPageBreak/>
        <w:t>selected recipients by clicking the individual “Remove” link or in bulk using the “Remove Selected” button below the grid. Once the admin has finished editing the recipients list in this pop up, he/she can click the “</w:t>
      </w:r>
      <w:r w:rsidR="008A169A">
        <w:rPr>
          <w:noProof/>
          <w:lang w:val="en-AU" w:eastAsia="en-AU"/>
        </w:rPr>
        <w:t>Save</w:t>
      </w:r>
      <w:r>
        <w:rPr>
          <w:noProof/>
          <w:lang w:val="en-AU" w:eastAsia="en-AU"/>
        </w:rPr>
        <w:t xml:space="preserve">” button on the </w:t>
      </w:r>
      <w:ins w:id="419" w:author="John Hedlefs" w:date="2011-09-07T11:25:00Z">
        <w:r w:rsidR="00625126">
          <w:rPr>
            <w:noProof/>
            <w:lang w:val="en-AU" w:eastAsia="en-AU"/>
          </w:rPr>
          <w:t>bottom</w:t>
        </w:r>
      </w:ins>
      <w:del w:id="420" w:author="John Hedlefs" w:date="2011-09-07T11:25:00Z">
        <w:r w:rsidDel="00625126">
          <w:rPr>
            <w:noProof/>
            <w:lang w:val="en-AU" w:eastAsia="en-AU"/>
          </w:rPr>
          <w:delText>top right corner</w:delText>
        </w:r>
      </w:del>
      <w:r>
        <w:rPr>
          <w:noProof/>
          <w:lang w:val="en-AU" w:eastAsia="en-AU"/>
        </w:rPr>
        <w:t xml:space="preserve"> of the pop up.</w:t>
      </w:r>
    </w:p>
    <w:p w:rsidR="00056AA0" w:rsidRDefault="002D0E9F" w:rsidP="00056AA0">
      <w:pPr>
        <w:jc w:val="both"/>
        <w:rPr>
          <w:noProof/>
          <w:lang w:val="en-AU" w:eastAsia="en-AU"/>
        </w:rPr>
      </w:pPr>
      <w:ins w:id="421" w:author="John Hedlefs" w:date="2011-09-07T11:22:00Z">
        <w:r>
          <w:rPr>
            <w:noProof/>
          </w:rPr>
          <w:drawing>
            <wp:inline distT="0" distB="0" distL="0" distR="0">
              <wp:extent cx="5937250" cy="2897505"/>
              <wp:effectExtent l="19050" t="0" r="6350" b="0"/>
              <wp:docPr id="1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srcRect/>
                      <a:stretch>
                        <a:fillRect/>
                      </a:stretch>
                    </pic:blipFill>
                    <pic:spPr bwMode="auto">
                      <a:xfrm>
                        <a:off x="0" y="0"/>
                        <a:ext cx="5937250" cy="2897505"/>
                      </a:xfrm>
                      <a:prstGeom prst="rect">
                        <a:avLst/>
                      </a:prstGeom>
                      <a:noFill/>
                      <a:ln w="9525">
                        <a:noFill/>
                        <a:miter lim="800000"/>
                        <a:headEnd/>
                        <a:tailEnd/>
                      </a:ln>
                    </pic:spPr>
                  </pic:pic>
                </a:graphicData>
              </a:graphic>
            </wp:inline>
          </w:drawing>
        </w:r>
      </w:ins>
      <w:del w:id="422" w:author="John Hedlefs" w:date="2011-09-07T11:22:00Z">
        <w:r w:rsidR="004A00F2" w:rsidDel="002D0E9F">
          <w:rPr>
            <w:noProof/>
          </w:rPr>
          <w:drawing>
            <wp:inline distT="0" distB="0" distL="0" distR="0">
              <wp:extent cx="5939155" cy="2896870"/>
              <wp:effectExtent l="19050" t="0" r="4445" b="0"/>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939155" cy="2896870"/>
                      </a:xfrm>
                      <a:prstGeom prst="rect">
                        <a:avLst/>
                      </a:prstGeom>
                      <a:noFill/>
                      <a:ln w="9525">
                        <a:noFill/>
                        <a:miter lim="800000"/>
                        <a:headEnd/>
                        <a:tailEnd/>
                      </a:ln>
                    </pic:spPr>
                  </pic:pic>
                </a:graphicData>
              </a:graphic>
            </wp:inline>
          </w:drawing>
        </w:r>
      </w:del>
    </w:p>
    <w:p w:rsidR="00056AA0" w:rsidRDefault="00056AA0" w:rsidP="00056AA0">
      <w:pPr>
        <w:jc w:val="both"/>
        <w:rPr>
          <w:noProof/>
          <w:lang w:val="en-AU" w:eastAsia="en-AU"/>
        </w:rPr>
      </w:pPr>
    </w:p>
    <w:p w:rsidR="00056AA0" w:rsidRDefault="00056AA0" w:rsidP="00056AA0">
      <w:pPr>
        <w:jc w:val="both"/>
      </w:pPr>
      <w:r>
        <w:t>Note: There will be an (I) shown against the users who have become inactive.</w:t>
      </w:r>
    </w:p>
    <w:p w:rsidR="00056AA0" w:rsidRDefault="00056AA0" w:rsidP="00056AA0">
      <w:pPr>
        <w:jc w:val="both"/>
      </w:pPr>
    </w:p>
    <w:p w:rsidR="008A169A" w:rsidRDefault="008A169A" w:rsidP="00056AA0">
      <w:pPr>
        <w:jc w:val="both"/>
      </w:pPr>
      <w:r>
        <w:t xml:space="preserve">If the user presses the “Cancel” button </w:t>
      </w:r>
      <w:r w:rsidR="004A00F2">
        <w:t>(or the “</w:t>
      </w:r>
      <w:r w:rsidR="004A00F2">
        <w:sym w:font="Wingdings" w:char="F078"/>
      </w:r>
      <w:r w:rsidR="004A00F2">
        <w:t xml:space="preserve">”) </w:t>
      </w:r>
      <w:r>
        <w:t xml:space="preserve">then </w:t>
      </w:r>
      <w:r w:rsidR="00A1151B">
        <w:t xml:space="preserve">a popup containing the standard localized message (English version stating “All changes made on this form will be lost – Do you wish to continue”) and standard localised “OK” and “Cancel” buttons will appear, if the user select “OK” then both popups will close and  </w:t>
      </w:r>
      <w:r>
        <w:t xml:space="preserve">all changes made since the popup appeared will be ignored (not persisted to the database) </w:t>
      </w:r>
      <w:r w:rsidR="00A1151B">
        <w:t>, if the user selects “Cancel” to cancelling their changes then they will be able to continue modifying their changes.</w:t>
      </w:r>
    </w:p>
    <w:p w:rsidR="00A1151B" w:rsidRDefault="00A1151B" w:rsidP="00056AA0">
      <w:pPr>
        <w:jc w:val="both"/>
      </w:pPr>
    </w:p>
    <w:p w:rsidR="00056AA0" w:rsidRDefault="008A169A" w:rsidP="00056AA0">
      <w:pPr>
        <w:jc w:val="both"/>
      </w:pPr>
      <w:r>
        <w:t xml:space="preserve">If the user presses the </w:t>
      </w:r>
      <w:r w:rsidR="00056AA0">
        <w:t xml:space="preserve"> “</w:t>
      </w:r>
      <w:r>
        <w:t>Save</w:t>
      </w:r>
      <w:r w:rsidR="00056AA0">
        <w:t xml:space="preserve">” button </w:t>
      </w:r>
      <w:r>
        <w:t xml:space="preserve">the popup will close and all changes made by the user will be persisted to the database (if the CC: list for this report was modified by another user during the time that the popup was open the current users changes will be discarded and the standard localized message will be displayed to the user stating “Another user has modified the information contained on this page and your changes have been lost – Please open this screen again and modify the new information”) </w:t>
      </w:r>
      <w:r w:rsidR="00056AA0">
        <w:t xml:space="preserve">the </w:t>
      </w:r>
      <w:r w:rsidR="00A1151B">
        <w:t xml:space="preserve">CC: </w:t>
      </w:r>
      <w:r w:rsidR="00056AA0">
        <w:t xml:space="preserve">recipients list </w:t>
      </w:r>
      <w:r w:rsidR="00A1151B">
        <w:t xml:space="preserve">on the calling page will be reloaded (as shown on the next image) </w:t>
      </w:r>
      <w:r w:rsidR="00056AA0">
        <w:t>This</w:t>
      </w:r>
      <w:r w:rsidR="00A1151B">
        <w:t xml:space="preserve"> CC: list</w:t>
      </w:r>
      <w:r w:rsidR="00056AA0">
        <w:t xml:space="preserve"> will be a read only list. The list can be modified by clicking the “</w:t>
      </w:r>
      <w:r w:rsidR="00A1151B">
        <w:t>Add/</w:t>
      </w:r>
      <w:r w:rsidR="00056AA0">
        <w:t>Edit” button again.</w:t>
      </w:r>
    </w:p>
    <w:p w:rsidR="00056AA0" w:rsidRDefault="00056AA0" w:rsidP="00056AA0">
      <w:pPr>
        <w:jc w:val="both"/>
      </w:pPr>
      <w:r w:rsidDel="009F052A">
        <w:t xml:space="preserve"> </w:t>
      </w:r>
    </w:p>
    <w:p w:rsidR="00056AA0" w:rsidRDefault="003A1550" w:rsidP="00056AA0">
      <w:pPr>
        <w:jc w:val="both"/>
      </w:pPr>
      <w:r>
        <w:rPr>
          <w:noProof/>
        </w:rPr>
        <w:lastRenderedPageBreak/>
        <w:drawing>
          <wp:inline distT="0" distB="0" distL="0" distR="0">
            <wp:extent cx="5939423" cy="6677696"/>
            <wp:effectExtent l="19050" t="0" r="4177"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939155" cy="6677395"/>
                    </a:xfrm>
                    <a:prstGeom prst="rect">
                      <a:avLst/>
                    </a:prstGeom>
                    <a:noFill/>
                    <a:ln w="9525">
                      <a:noFill/>
                      <a:miter lim="800000"/>
                      <a:headEnd/>
                      <a:tailEnd/>
                    </a:ln>
                  </pic:spPr>
                </pic:pic>
              </a:graphicData>
            </a:graphic>
          </wp:inline>
        </w:drawing>
      </w:r>
    </w:p>
    <w:p w:rsidR="00056AA0" w:rsidRDefault="00056AA0" w:rsidP="00056AA0">
      <w:pPr>
        <w:jc w:val="both"/>
      </w:pPr>
    </w:p>
    <w:p w:rsidR="00056AA0" w:rsidRDefault="00056AA0" w:rsidP="00056AA0">
      <w:pPr>
        <w:jc w:val="both"/>
      </w:pPr>
      <w:r>
        <w:t>Note: non-admin users can be added to the CC list</w:t>
      </w:r>
    </w:p>
    <w:p w:rsidR="00056AA0" w:rsidRDefault="00056AA0" w:rsidP="00056AA0">
      <w:pPr>
        <w:jc w:val="both"/>
      </w:pPr>
    </w:p>
    <w:p w:rsidR="00056AA0" w:rsidRDefault="00056AA0" w:rsidP="00056AA0">
      <w:pPr>
        <w:jc w:val="both"/>
      </w:pPr>
      <w:r>
        <w:t>Note: On the day the message is actually sent the application should only send the Report to ACTIVE recipients.</w:t>
      </w:r>
    </w:p>
    <w:p w:rsidR="00056AA0" w:rsidRDefault="00056AA0" w:rsidP="00056AA0">
      <w:pPr>
        <w:jc w:val="both"/>
      </w:pPr>
    </w:p>
    <w:p w:rsidR="00056AA0" w:rsidRDefault="00056AA0" w:rsidP="00056AA0">
      <w:pPr>
        <w:jc w:val="both"/>
      </w:pPr>
      <w:r>
        <w:t>Note: Where the Report owner is a Unit Administrator the Report will only be generated on units that the Unit Administrator currently has permission to administer. (Even if the Report is CC’d to someone with access to more Units (or less units in the case of a non-administrator).</w:t>
      </w:r>
    </w:p>
    <w:p w:rsidR="00F121B3" w:rsidRPr="00D8444C" w:rsidDel="00491055" w:rsidRDefault="00F121B3" w:rsidP="0010758E">
      <w:pPr>
        <w:jc w:val="both"/>
        <w:rPr>
          <w:del w:id="423" w:author="John Hedlefs" w:date="2011-09-07T11:41:00Z"/>
        </w:rPr>
      </w:pPr>
    </w:p>
    <w:p w:rsidR="00460A7A" w:rsidRDefault="00141EE2" w:rsidP="0010758E">
      <w:pPr>
        <w:pStyle w:val="Heading1"/>
        <w:jc w:val="both"/>
        <w:rPr>
          <w:lang w:val="en-AU"/>
        </w:rPr>
      </w:pPr>
      <w:bookmarkStart w:id="424" w:name="_Toc303234979"/>
      <w:r>
        <w:rPr>
          <w:lang w:val="en-AU"/>
        </w:rPr>
        <w:t>2. R</w:t>
      </w:r>
      <w:r w:rsidR="00460A7A">
        <w:rPr>
          <w:lang w:val="en-AU"/>
        </w:rPr>
        <w:t>equired on Period Report screen for Org Admins</w:t>
      </w:r>
      <w:bookmarkEnd w:id="424"/>
    </w:p>
    <w:p w:rsidR="003A004F" w:rsidRPr="00460A7A" w:rsidRDefault="00460A7A" w:rsidP="0010758E">
      <w:pPr>
        <w:ind w:left="360"/>
        <w:jc w:val="both"/>
        <w:rPr>
          <w:lang w:val="en-AU"/>
        </w:rPr>
      </w:pPr>
      <w:bookmarkStart w:id="425" w:name="_Toc303234980"/>
      <w:r w:rsidRPr="00460A7A">
        <w:rPr>
          <w:rStyle w:val="Heading2Char"/>
        </w:rPr>
        <w:t>Requirement:</w:t>
      </w:r>
      <w:bookmarkEnd w:id="425"/>
      <w:r w:rsidRPr="00460A7A">
        <w:rPr>
          <w:lang w:val="en-AU"/>
        </w:rPr>
        <w:t xml:space="preserve"> </w:t>
      </w:r>
      <w:r w:rsidR="003A004F" w:rsidRPr="00460A7A">
        <w:rPr>
          <w:lang w:val="en-AU"/>
        </w:rPr>
        <w:t>Change the functionality of the new “Periodic Report Delivery” screen so that it provides the following features:</w:t>
      </w:r>
    </w:p>
    <w:p w:rsidR="003A004F" w:rsidRPr="00460A7A" w:rsidRDefault="00460A7A" w:rsidP="0010758E">
      <w:pPr>
        <w:ind w:left="1080"/>
        <w:jc w:val="both"/>
        <w:rPr>
          <w:lang w:val="en-AU"/>
        </w:rPr>
      </w:pPr>
      <w:r>
        <w:rPr>
          <w:lang w:val="en-AU"/>
        </w:rPr>
        <w:t>2.1 For an Org Admin a</w:t>
      </w:r>
      <w:r w:rsidR="003A004F" w:rsidRPr="00460A7A">
        <w:rPr>
          <w:lang w:val="en-AU"/>
        </w:rPr>
        <w:t xml:space="preserve"> list </w:t>
      </w:r>
      <w:r w:rsidR="00D007B5">
        <w:rPr>
          <w:lang w:val="en-AU"/>
        </w:rPr>
        <w:t xml:space="preserve">is shown </w:t>
      </w:r>
      <w:r w:rsidR="003A004F" w:rsidRPr="00460A7A">
        <w:rPr>
          <w:lang w:val="en-AU"/>
        </w:rPr>
        <w:t xml:space="preserve">of the periodic reports created by the </w:t>
      </w:r>
      <w:r w:rsidR="00D007B5">
        <w:rPr>
          <w:lang w:val="en-AU"/>
        </w:rPr>
        <w:t>Unit admins</w:t>
      </w:r>
      <w:r w:rsidR="00D007B5" w:rsidRPr="00D007B5">
        <w:rPr>
          <w:lang w:val="en-AU"/>
        </w:rPr>
        <w:t xml:space="preserve"> </w:t>
      </w:r>
      <w:r w:rsidR="00D007B5">
        <w:rPr>
          <w:lang w:val="en-AU"/>
        </w:rPr>
        <w:t xml:space="preserve">or </w:t>
      </w:r>
      <w:r w:rsidR="00D007B5" w:rsidRPr="00460A7A">
        <w:rPr>
          <w:lang w:val="en-AU"/>
        </w:rPr>
        <w:t>org admin</w:t>
      </w:r>
      <w:r w:rsidR="00D007B5">
        <w:rPr>
          <w:lang w:val="en-AU"/>
        </w:rPr>
        <w:t>s in the selected organisation. It will</w:t>
      </w:r>
      <w:r w:rsidR="00A52DDF" w:rsidRPr="00460A7A">
        <w:rPr>
          <w:lang w:val="en-AU"/>
        </w:rPr>
        <w:t xml:space="preserve"> contain the following columns:</w:t>
      </w:r>
    </w:p>
    <w:p w:rsidR="00975206" w:rsidRDefault="00A52DDF" w:rsidP="0010758E">
      <w:pPr>
        <w:pStyle w:val="ListParagraph"/>
        <w:numPr>
          <w:ilvl w:val="0"/>
          <w:numId w:val="11"/>
        </w:numPr>
        <w:jc w:val="both"/>
        <w:rPr>
          <w:lang w:val="en-AU"/>
        </w:rPr>
      </w:pPr>
      <w:r>
        <w:rPr>
          <w:lang w:val="en-AU"/>
        </w:rPr>
        <w:t xml:space="preserve">Non localised </w:t>
      </w:r>
      <w:r w:rsidR="00975206">
        <w:rPr>
          <w:lang w:val="en-AU"/>
        </w:rPr>
        <w:t xml:space="preserve">Report Title </w:t>
      </w:r>
      <w:r>
        <w:rPr>
          <w:lang w:val="en-AU"/>
        </w:rPr>
        <w:t xml:space="preserve">entered by user in users character set </w:t>
      </w:r>
      <w:r w:rsidR="00975206">
        <w:rPr>
          <w:lang w:val="en-AU"/>
        </w:rPr>
        <w:t>(Heading Localised)</w:t>
      </w:r>
    </w:p>
    <w:p w:rsidR="00975206" w:rsidRDefault="00975206" w:rsidP="0010758E">
      <w:pPr>
        <w:pStyle w:val="ListParagraph"/>
        <w:numPr>
          <w:ilvl w:val="0"/>
          <w:numId w:val="11"/>
        </w:numPr>
        <w:jc w:val="both"/>
        <w:rPr>
          <w:lang w:val="en-AU"/>
        </w:rPr>
      </w:pPr>
      <w:r>
        <w:rPr>
          <w:lang w:val="en-AU"/>
        </w:rPr>
        <w:t>Localised Report Type (Heading Localised)</w:t>
      </w:r>
    </w:p>
    <w:p w:rsidR="00975206" w:rsidRDefault="00975206" w:rsidP="0010758E">
      <w:pPr>
        <w:pStyle w:val="ListParagraph"/>
        <w:numPr>
          <w:ilvl w:val="0"/>
          <w:numId w:val="11"/>
        </w:numPr>
        <w:jc w:val="both"/>
        <w:rPr>
          <w:lang w:val="en-AU"/>
        </w:rPr>
      </w:pPr>
      <w:r>
        <w:rPr>
          <w:lang w:val="en-AU"/>
        </w:rPr>
        <w:t>Localised Report Frequency (Heading Localised)</w:t>
      </w:r>
    </w:p>
    <w:p w:rsidR="00975206" w:rsidRDefault="00975206" w:rsidP="0010758E">
      <w:pPr>
        <w:pStyle w:val="ListParagraph"/>
        <w:numPr>
          <w:ilvl w:val="0"/>
          <w:numId w:val="11"/>
        </w:numPr>
        <w:jc w:val="both"/>
        <w:rPr>
          <w:lang w:val="en-AU"/>
        </w:rPr>
      </w:pPr>
      <w:r>
        <w:rPr>
          <w:lang w:val="en-AU"/>
        </w:rPr>
        <w:t xml:space="preserve">Date Created </w:t>
      </w:r>
      <w:r w:rsidR="00A52DDF">
        <w:rPr>
          <w:lang w:val="en-AU"/>
        </w:rPr>
        <w:t xml:space="preserve">dd mmm yyyy </w:t>
      </w:r>
      <w:r>
        <w:rPr>
          <w:lang w:val="en-AU"/>
        </w:rPr>
        <w:t>(Heading Localised)</w:t>
      </w:r>
    </w:p>
    <w:p w:rsidR="00975206" w:rsidRDefault="00975206" w:rsidP="0010758E">
      <w:pPr>
        <w:pStyle w:val="ListParagraph"/>
        <w:numPr>
          <w:ilvl w:val="0"/>
          <w:numId w:val="11"/>
        </w:numPr>
        <w:jc w:val="both"/>
        <w:rPr>
          <w:lang w:val="en-AU"/>
        </w:rPr>
      </w:pPr>
      <w:r>
        <w:rPr>
          <w:lang w:val="en-AU"/>
        </w:rPr>
        <w:t xml:space="preserve">Report Starts on </w:t>
      </w:r>
      <w:r w:rsidR="00A52DDF">
        <w:rPr>
          <w:lang w:val="en-AU"/>
        </w:rPr>
        <w:t xml:space="preserve">dd mmm yyyy </w:t>
      </w:r>
      <w:r>
        <w:rPr>
          <w:lang w:val="en-AU"/>
        </w:rPr>
        <w:t>(Heading Localised)</w:t>
      </w:r>
    </w:p>
    <w:p w:rsidR="00975206" w:rsidRDefault="00975206" w:rsidP="0010758E">
      <w:pPr>
        <w:pStyle w:val="ListParagraph"/>
        <w:numPr>
          <w:ilvl w:val="0"/>
          <w:numId w:val="11"/>
        </w:numPr>
        <w:jc w:val="both"/>
        <w:rPr>
          <w:lang w:val="en-AU"/>
        </w:rPr>
      </w:pPr>
      <w:r>
        <w:rPr>
          <w:lang w:val="en-AU"/>
        </w:rPr>
        <w:t xml:space="preserve">Report </w:t>
      </w:r>
      <w:r w:rsidR="002B0149">
        <w:rPr>
          <w:lang w:val="en-AU"/>
        </w:rPr>
        <w:t>E</w:t>
      </w:r>
      <w:r>
        <w:rPr>
          <w:lang w:val="en-AU"/>
        </w:rPr>
        <w:t xml:space="preserve">nds on </w:t>
      </w:r>
      <w:r w:rsidR="00A52DDF">
        <w:rPr>
          <w:lang w:val="en-AU"/>
        </w:rPr>
        <w:t xml:space="preserve">dd mmm yyyy </w:t>
      </w:r>
      <w:r>
        <w:rPr>
          <w:lang w:val="en-AU"/>
        </w:rPr>
        <w:t>(Heading Localised)</w:t>
      </w:r>
    </w:p>
    <w:p w:rsidR="002C270F" w:rsidRDefault="002C270F" w:rsidP="0010758E">
      <w:pPr>
        <w:pStyle w:val="ListParagraph"/>
        <w:numPr>
          <w:ilvl w:val="0"/>
          <w:numId w:val="11"/>
        </w:numPr>
        <w:jc w:val="both"/>
        <w:rPr>
          <w:lang w:val="en-AU"/>
        </w:rPr>
      </w:pPr>
      <w:r>
        <w:rPr>
          <w:lang w:val="en-AU"/>
        </w:rPr>
        <w:t>Next date when the report will run</w:t>
      </w:r>
    </w:p>
    <w:p w:rsidR="002C270F" w:rsidRDefault="002C270F" w:rsidP="0010758E">
      <w:pPr>
        <w:pStyle w:val="ListParagraph"/>
        <w:numPr>
          <w:ilvl w:val="0"/>
          <w:numId w:val="11"/>
        </w:numPr>
        <w:jc w:val="both"/>
        <w:rPr>
          <w:lang w:val="en-AU"/>
        </w:rPr>
      </w:pPr>
      <w:r>
        <w:rPr>
          <w:lang w:val="en-AU"/>
        </w:rPr>
        <w:t>Report owner</w:t>
      </w:r>
    </w:p>
    <w:p w:rsidR="002C270F" w:rsidRDefault="002C270F" w:rsidP="0010758E">
      <w:pPr>
        <w:pStyle w:val="ListParagraph"/>
        <w:numPr>
          <w:ilvl w:val="0"/>
          <w:numId w:val="11"/>
        </w:numPr>
        <w:jc w:val="both"/>
        <w:rPr>
          <w:lang w:val="en-AU"/>
        </w:rPr>
      </w:pPr>
      <w:r>
        <w:rPr>
          <w:lang w:val="en-AU"/>
        </w:rPr>
        <w:t>Admin type: This will show the admin type of report owner; U for unit admin and O for organisation admin</w:t>
      </w:r>
    </w:p>
    <w:p w:rsidR="0031670E" w:rsidRDefault="00A52DDF" w:rsidP="0010758E">
      <w:pPr>
        <w:pStyle w:val="ListParagraph"/>
        <w:numPr>
          <w:ilvl w:val="0"/>
          <w:numId w:val="11"/>
        </w:numPr>
        <w:jc w:val="both"/>
        <w:rPr>
          <w:ins w:id="426" w:author="John Hedlefs" w:date="2011-09-07T13:58:00Z"/>
          <w:lang w:val="en-AU"/>
        </w:rPr>
      </w:pPr>
      <w:r>
        <w:rPr>
          <w:lang w:val="en-AU"/>
        </w:rPr>
        <w:t>Non-localised “Report Delivered to” (Heading Localised)</w:t>
      </w:r>
      <w:r w:rsidR="0030623B">
        <w:rPr>
          <w:lang w:val="en-AU"/>
        </w:rPr>
        <w:t>. This will either contain the name of the recipient if the report is delivered to single user, or it will contain the number of recipients if the report is delivered to more than 1 user</w:t>
      </w:r>
    </w:p>
    <w:p w:rsidR="002D0849" w:rsidRDefault="002D0849" w:rsidP="002D0849">
      <w:pPr>
        <w:pStyle w:val="ListParagraph"/>
        <w:numPr>
          <w:ilvl w:val="0"/>
          <w:numId w:val="11"/>
        </w:numPr>
        <w:jc w:val="both"/>
        <w:rPr>
          <w:ins w:id="427" w:author="John Hedlefs" w:date="2011-09-07T13:58:00Z"/>
          <w:lang w:val="en-AU"/>
        </w:rPr>
      </w:pPr>
      <w:ins w:id="428" w:author="John Hedlefs" w:date="2011-09-07T13:58:00Z">
        <w:r>
          <w:rPr>
            <w:lang w:val="en-AU"/>
          </w:rPr>
          <w:t>Organisation and Unit Administrators will not see Report Schedules created by SALT admins.</w:t>
        </w:r>
      </w:ins>
    </w:p>
    <w:p w:rsidR="002D0849" w:rsidRDefault="002D0849" w:rsidP="002D0849">
      <w:pPr>
        <w:pStyle w:val="ListParagraph"/>
        <w:ind w:left="1800"/>
        <w:jc w:val="both"/>
        <w:rPr>
          <w:lang w:val="en-AU"/>
        </w:rPr>
        <w:pPrChange w:id="429" w:author="John Hedlefs" w:date="2011-09-07T13:58:00Z">
          <w:pPr>
            <w:pStyle w:val="ListParagraph"/>
            <w:numPr>
              <w:numId w:val="11"/>
            </w:numPr>
            <w:ind w:left="1800" w:hanging="360"/>
            <w:jc w:val="both"/>
          </w:pPr>
        </w:pPrChange>
      </w:pPr>
    </w:p>
    <w:p w:rsidR="0030623B" w:rsidRDefault="0030623B" w:rsidP="0010758E">
      <w:pPr>
        <w:pStyle w:val="ListParagraph"/>
        <w:ind w:left="1800"/>
        <w:jc w:val="both"/>
        <w:rPr>
          <w:lang w:val="en-AU"/>
        </w:rPr>
      </w:pPr>
    </w:p>
    <w:p w:rsidR="003A004F" w:rsidRPr="00460A7A" w:rsidRDefault="008F3840" w:rsidP="0010758E">
      <w:pPr>
        <w:ind w:left="1080"/>
        <w:jc w:val="both"/>
        <w:rPr>
          <w:lang w:val="en-AU"/>
        </w:rPr>
      </w:pPr>
      <w:r>
        <w:rPr>
          <w:lang w:val="en-AU"/>
        </w:rPr>
        <w:t>2.2 Function</w:t>
      </w:r>
      <w:r w:rsidR="003A004F" w:rsidRPr="00460A7A">
        <w:rPr>
          <w:lang w:val="en-AU"/>
        </w:rPr>
        <w:t xml:space="preserve"> to Delete/Remove selected reports</w:t>
      </w:r>
    </w:p>
    <w:p w:rsidR="003A004F" w:rsidRDefault="008F3840" w:rsidP="00871539">
      <w:pPr>
        <w:ind w:left="1080"/>
        <w:jc w:val="both"/>
        <w:rPr>
          <w:lang w:val="en-AU"/>
        </w:rPr>
      </w:pPr>
      <w:r>
        <w:rPr>
          <w:lang w:val="en-AU"/>
        </w:rPr>
        <w:t>2.3</w:t>
      </w:r>
      <w:r w:rsidR="00460A7A">
        <w:rPr>
          <w:lang w:val="en-AU"/>
        </w:rPr>
        <w:t xml:space="preserve">  </w:t>
      </w:r>
      <w:r w:rsidR="003A004F" w:rsidRPr="00460A7A">
        <w:rPr>
          <w:lang w:val="en-AU"/>
        </w:rPr>
        <w:t xml:space="preserve">Function to Edit/Change a selected report (should return the org admin to the original screen where the report was created, with the current params/criteria filled in – do not want to be able to edit the selected report on the “Periodic Report Delivery” screen) </w:t>
      </w:r>
    </w:p>
    <w:p w:rsidR="00482A6E" w:rsidRDefault="008F3840" w:rsidP="0010758E">
      <w:pPr>
        <w:ind w:left="1080"/>
        <w:jc w:val="both"/>
        <w:rPr>
          <w:lang w:val="en-AU"/>
        </w:rPr>
      </w:pPr>
      <w:r>
        <w:rPr>
          <w:lang w:val="en-AU"/>
        </w:rPr>
        <w:t>2.</w:t>
      </w:r>
      <w:r w:rsidR="00C768DD">
        <w:rPr>
          <w:lang w:val="en-AU"/>
        </w:rPr>
        <w:t>4</w:t>
      </w:r>
      <w:r w:rsidR="00482A6E">
        <w:rPr>
          <w:lang w:val="en-AU"/>
        </w:rPr>
        <w:t xml:space="preserve"> This list can be sorted in ascending or descending order </w:t>
      </w:r>
      <w:r w:rsidR="00F33903">
        <w:rPr>
          <w:lang w:val="en-AU"/>
        </w:rPr>
        <w:t xml:space="preserve">(toggled) </w:t>
      </w:r>
      <w:r w:rsidR="00482A6E">
        <w:rPr>
          <w:lang w:val="en-AU"/>
        </w:rPr>
        <w:t>on a column by clicking the column name</w:t>
      </w:r>
      <w:r w:rsidR="00F33903">
        <w:rPr>
          <w:lang w:val="en-AU"/>
        </w:rPr>
        <w:t xml:space="preserve"> </w:t>
      </w:r>
    </w:p>
    <w:p w:rsidR="00603946" w:rsidRDefault="006D511F" w:rsidP="0010758E">
      <w:pPr>
        <w:ind w:left="1080"/>
        <w:jc w:val="both"/>
        <w:rPr>
          <w:lang w:val="en-AU"/>
        </w:rPr>
      </w:pPr>
      <w:r>
        <w:rPr>
          <w:lang w:val="en-AU"/>
        </w:rPr>
        <w:t xml:space="preserve">2.5 There will be an “Export” button at the top right corner of the screen which will allow </w:t>
      </w:r>
      <w:r w:rsidR="003A1550">
        <w:rPr>
          <w:lang w:val="en-AU"/>
        </w:rPr>
        <w:t xml:space="preserve">the user </w:t>
      </w:r>
      <w:r>
        <w:rPr>
          <w:lang w:val="en-AU"/>
        </w:rPr>
        <w:t xml:space="preserve">to export </w:t>
      </w:r>
      <w:r w:rsidR="003A1550">
        <w:rPr>
          <w:lang w:val="en-AU"/>
        </w:rPr>
        <w:t xml:space="preserve">all of the data in </w:t>
      </w:r>
      <w:r>
        <w:rPr>
          <w:lang w:val="en-AU"/>
        </w:rPr>
        <w:t>the grid (shown in figure below). There will be a dropdown list to choose the format in which the admin wants the grid. The supported document types for export will be CSV, Microsoft Excel, and PDF.</w:t>
      </w:r>
      <w:r w:rsidR="003A1550">
        <w:rPr>
          <w:lang w:val="en-AU"/>
        </w:rPr>
        <w:t xml:space="preserve"> </w:t>
      </w:r>
    </w:p>
    <w:p w:rsidR="00603946" w:rsidRDefault="00491055" w:rsidP="00F6379D">
      <w:pPr>
        <w:jc w:val="both"/>
        <w:rPr>
          <w:lang w:val="en-AU"/>
        </w:rPr>
      </w:pPr>
      <w:ins w:id="430" w:author="John Hedlefs" w:date="2011-09-07T11:40:00Z">
        <w:r>
          <w:rPr>
            <w:noProof/>
          </w:rPr>
          <w:lastRenderedPageBreak/>
          <w:drawing>
            <wp:inline distT="0" distB="0" distL="0" distR="0">
              <wp:extent cx="5937250" cy="2679065"/>
              <wp:effectExtent l="19050" t="0" r="635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937250" cy="2679065"/>
                      </a:xfrm>
                      <a:prstGeom prst="rect">
                        <a:avLst/>
                      </a:prstGeom>
                      <a:noFill/>
                      <a:ln w="9525">
                        <a:noFill/>
                        <a:miter lim="800000"/>
                        <a:headEnd/>
                        <a:tailEnd/>
                      </a:ln>
                    </pic:spPr>
                  </pic:pic>
                </a:graphicData>
              </a:graphic>
            </wp:inline>
          </w:drawing>
        </w:r>
      </w:ins>
      <w:del w:id="431" w:author="John Hedlefs" w:date="2011-09-07T11:40:00Z">
        <w:r w:rsidR="001F046F" w:rsidDel="00491055">
          <w:rPr>
            <w:noProof/>
          </w:rPr>
          <w:drawing>
            <wp:inline distT="0" distB="0" distL="0" distR="0">
              <wp:extent cx="5935345" cy="3234055"/>
              <wp:effectExtent l="19050" t="0" r="8255"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5935345" cy="3234055"/>
                      </a:xfrm>
                      <a:prstGeom prst="rect">
                        <a:avLst/>
                      </a:prstGeom>
                      <a:noFill/>
                      <a:ln w="9525">
                        <a:noFill/>
                        <a:miter lim="800000"/>
                        <a:headEnd/>
                        <a:tailEnd/>
                      </a:ln>
                    </pic:spPr>
                  </pic:pic>
                </a:graphicData>
              </a:graphic>
            </wp:inline>
          </w:drawing>
        </w:r>
      </w:del>
    </w:p>
    <w:p w:rsidR="00603946" w:rsidRDefault="00603946" w:rsidP="0010758E">
      <w:pPr>
        <w:ind w:left="1080"/>
        <w:jc w:val="both"/>
        <w:rPr>
          <w:lang w:val="en-AU"/>
        </w:rPr>
      </w:pPr>
    </w:p>
    <w:p w:rsidR="00491055" w:rsidRDefault="00491055" w:rsidP="0010758E">
      <w:pPr>
        <w:ind w:left="1080"/>
        <w:jc w:val="both"/>
        <w:rPr>
          <w:ins w:id="432" w:author="John Hedlefs" w:date="2011-09-07T11:42:00Z"/>
          <w:lang w:val="en-AU"/>
        </w:rPr>
      </w:pPr>
    </w:p>
    <w:p w:rsidR="00491055" w:rsidRDefault="00491055" w:rsidP="0010758E">
      <w:pPr>
        <w:ind w:left="1080"/>
        <w:jc w:val="both"/>
        <w:rPr>
          <w:ins w:id="433" w:author="John Hedlefs" w:date="2011-09-07T11:52:00Z"/>
          <w:lang w:val="en-AU"/>
        </w:rPr>
      </w:pPr>
      <w:ins w:id="434" w:author="John Hedlefs" w:date="2011-09-07T11:42:00Z">
        <w:r>
          <w:rPr>
            <w:lang w:val="en-AU"/>
          </w:rPr>
          <w:t>Unit administrators will not see reports created by Org administrators</w:t>
        </w:r>
      </w:ins>
      <w:ins w:id="435" w:author="John Hedlefs" w:date="2011-09-07T11:43:00Z">
        <w:r>
          <w:rPr>
            <w:lang w:val="en-AU"/>
          </w:rPr>
          <w:t xml:space="preserve"> a</w:t>
        </w:r>
      </w:ins>
      <w:ins w:id="436" w:author="John Hedlefs" w:date="2011-09-07T11:44:00Z">
        <w:r>
          <w:rPr>
            <w:lang w:val="en-AU"/>
          </w:rPr>
          <w:t>n</w:t>
        </w:r>
      </w:ins>
      <w:ins w:id="437" w:author="John Hedlefs" w:date="2011-09-07T11:43:00Z">
        <w:r>
          <w:rPr>
            <w:lang w:val="en-AU"/>
          </w:rPr>
          <w:t xml:space="preserve">d therefore will not see the </w:t>
        </w:r>
      </w:ins>
      <w:ins w:id="438" w:author="John Hedlefs" w:date="2011-09-07T11:52:00Z">
        <w:r w:rsidR="0006016B">
          <w:rPr>
            <w:lang w:val="en-AU"/>
          </w:rPr>
          <w:t>“Administration Level” column as shown in this screenshot:</w:t>
        </w:r>
      </w:ins>
    </w:p>
    <w:p w:rsidR="0006016B" w:rsidRDefault="0006016B" w:rsidP="0006016B">
      <w:pPr>
        <w:jc w:val="both"/>
        <w:rPr>
          <w:ins w:id="439" w:author="John Hedlefs" w:date="2011-09-07T11:42:00Z"/>
          <w:lang w:val="en-AU"/>
        </w:rPr>
        <w:pPrChange w:id="440" w:author="John Hedlefs" w:date="2011-09-07T11:52:00Z">
          <w:pPr>
            <w:ind w:left="1080"/>
            <w:jc w:val="both"/>
          </w:pPr>
        </w:pPrChange>
      </w:pPr>
      <w:ins w:id="441" w:author="John Hedlefs" w:date="2011-09-07T11:52:00Z">
        <w:r>
          <w:rPr>
            <w:noProof/>
          </w:rPr>
          <w:drawing>
            <wp:inline distT="0" distB="0" distL="0" distR="0">
              <wp:extent cx="5943600" cy="3174365"/>
              <wp:effectExtent l="19050" t="0" r="0" b="0"/>
              <wp:docPr id="1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a:stretch>
                        <a:fillRect/>
                      </a:stretch>
                    </pic:blipFill>
                    <pic:spPr bwMode="auto">
                      <a:xfrm>
                        <a:off x="0" y="0"/>
                        <a:ext cx="5943600" cy="3174365"/>
                      </a:xfrm>
                      <a:prstGeom prst="rect">
                        <a:avLst/>
                      </a:prstGeom>
                      <a:noFill/>
                      <a:ln w="9525">
                        <a:noFill/>
                        <a:miter lim="800000"/>
                        <a:headEnd/>
                        <a:tailEnd/>
                      </a:ln>
                    </pic:spPr>
                  </pic:pic>
                </a:graphicData>
              </a:graphic>
            </wp:inline>
          </w:drawing>
        </w:r>
      </w:ins>
    </w:p>
    <w:p w:rsidR="0006016B" w:rsidRDefault="0006016B" w:rsidP="0010758E">
      <w:pPr>
        <w:ind w:left="1080"/>
        <w:jc w:val="both"/>
        <w:rPr>
          <w:ins w:id="442" w:author="John Hedlefs" w:date="2011-09-07T11:56:00Z"/>
          <w:lang w:val="en-AU"/>
        </w:rPr>
      </w:pPr>
      <w:ins w:id="443" w:author="John Hedlefs" w:date="2011-09-07T11:53:00Z">
        <w:r>
          <w:rPr>
            <w:lang w:val="en-AU"/>
          </w:rPr>
          <w:t xml:space="preserve">The User may select the format of the </w:t>
        </w:r>
      </w:ins>
      <w:ins w:id="444" w:author="John Hedlefs" w:date="2011-09-07T11:54:00Z">
        <w:r>
          <w:rPr>
            <w:lang w:val="en-AU"/>
          </w:rPr>
          <w:t>Export (look and feel as per similar export grids in the application without violating IP</w:t>
        </w:r>
      </w:ins>
      <w:ins w:id="445" w:author="John Hedlefs" w:date="2011-09-07T11:55:00Z">
        <w:r>
          <w:rPr>
            <w:lang w:val="en-AU"/>
          </w:rPr>
          <w:t>/copyright</w:t>
        </w:r>
      </w:ins>
      <w:ins w:id="446" w:author="John Hedlefs" w:date="2011-09-07T11:54:00Z">
        <w:r>
          <w:rPr>
            <w:lang w:val="en-AU"/>
          </w:rPr>
          <w:t xml:space="preserve"> la</w:t>
        </w:r>
      </w:ins>
      <w:ins w:id="447" w:author="John Hedlefs" w:date="2011-09-07T11:55:00Z">
        <w:r>
          <w:rPr>
            <w:lang w:val="en-AU"/>
          </w:rPr>
          <w:t>ws) from the dropdown list above or below the grid</w:t>
        </w:r>
      </w:ins>
      <w:ins w:id="448" w:author="John Hedlefs" w:date="2011-09-07T11:56:00Z">
        <w:r>
          <w:rPr>
            <w:lang w:val="en-AU"/>
          </w:rPr>
          <w:t xml:space="preserve"> and pressing the “Export” link (these controls will be localised).</w:t>
        </w:r>
      </w:ins>
      <w:ins w:id="449" w:author="John Hedlefs" w:date="2011-09-07T11:55:00Z">
        <w:r>
          <w:rPr>
            <w:lang w:val="en-AU"/>
          </w:rPr>
          <w:t xml:space="preserve"> </w:t>
        </w:r>
      </w:ins>
    </w:p>
    <w:p w:rsidR="0006016B" w:rsidRDefault="0006016B" w:rsidP="0010758E">
      <w:pPr>
        <w:ind w:left="1080"/>
        <w:jc w:val="both"/>
        <w:rPr>
          <w:ins w:id="450" w:author="John Hedlefs" w:date="2011-09-07T11:56:00Z"/>
          <w:lang w:val="en-AU"/>
        </w:rPr>
      </w:pPr>
    </w:p>
    <w:p w:rsidR="00603946" w:rsidRDefault="003A1550" w:rsidP="0010758E">
      <w:pPr>
        <w:ind w:left="1080"/>
        <w:jc w:val="both"/>
        <w:rPr>
          <w:lang w:val="en-AU"/>
        </w:rPr>
      </w:pPr>
      <w:r>
        <w:rPr>
          <w:lang w:val="en-AU"/>
        </w:rPr>
        <w:t xml:space="preserve">The PDF </w:t>
      </w:r>
      <w:ins w:id="451" w:author="John Hedlefs" w:date="2011-09-07T11:56:00Z">
        <w:r w:rsidR="0006016B">
          <w:rPr>
            <w:lang w:val="en-AU"/>
          </w:rPr>
          <w:t xml:space="preserve">export </w:t>
        </w:r>
      </w:ins>
      <w:r>
        <w:rPr>
          <w:lang w:val="en-AU"/>
        </w:rPr>
        <w:t xml:space="preserve">file will contain </w:t>
      </w:r>
      <w:r w:rsidR="001F046F">
        <w:rPr>
          <w:lang w:val="en-AU"/>
        </w:rPr>
        <w:t xml:space="preserve">a single long table that contains </w:t>
      </w:r>
      <w:r>
        <w:rPr>
          <w:lang w:val="en-AU"/>
        </w:rPr>
        <w:t xml:space="preserve">all of the rows in the grid (not just the visible rows) </w:t>
      </w:r>
      <w:r w:rsidR="00603946">
        <w:rPr>
          <w:lang w:val="en-AU"/>
        </w:rPr>
        <w:t xml:space="preserve">with the data in the fields in the same format as </w:t>
      </w:r>
      <w:r>
        <w:rPr>
          <w:lang w:val="en-AU"/>
        </w:rPr>
        <w:t xml:space="preserve">the rows appear in the grid (i.e. where a </w:t>
      </w:r>
      <w:r w:rsidR="00603946">
        <w:rPr>
          <w:lang w:val="en-AU"/>
        </w:rPr>
        <w:t>Report Schedule has 3 CC: recipients there will be a single row in the PDF for that Report Schedule and the “Report Delivered To” field will contain the text: “(3 Recipients)”</w:t>
      </w:r>
      <w:r>
        <w:rPr>
          <w:lang w:val="en-AU"/>
        </w:rPr>
        <w:t>.</w:t>
      </w:r>
      <w:del w:id="452" w:author="John Hedlefs" w:date="2011-09-07T11:57:00Z">
        <w:r w:rsidR="001F046F" w:rsidDel="0006016B">
          <w:rPr>
            <w:lang w:val="en-AU"/>
          </w:rPr>
          <w:delText>E</w:delText>
        </w:r>
        <w:r w:rsidR="00D230D5" w:rsidDel="0006016B">
          <w:rPr>
            <w:lang w:val="en-AU"/>
          </w:rPr>
          <w:delText>ffort will be made to ensure t</w:delText>
        </w:r>
      </w:del>
      <w:ins w:id="453" w:author="John Hedlefs" w:date="2011-09-07T11:57:00Z">
        <w:r w:rsidR="0006016B">
          <w:rPr>
            <w:lang w:val="en-AU"/>
          </w:rPr>
          <w:t xml:space="preserve"> T</w:t>
        </w:r>
      </w:ins>
      <w:r w:rsidR="00D230D5">
        <w:rPr>
          <w:lang w:val="en-AU"/>
        </w:rPr>
        <w:t xml:space="preserve">he PDF </w:t>
      </w:r>
      <w:ins w:id="454" w:author="John Hedlefs" w:date="2011-09-07T11:57:00Z">
        <w:r w:rsidR="0006016B">
          <w:rPr>
            <w:lang w:val="en-AU"/>
          </w:rPr>
          <w:t xml:space="preserve">will be </w:t>
        </w:r>
      </w:ins>
      <w:del w:id="455" w:author="John Hedlefs" w:date="2011-09-07T11:57:00Z">
        <w:r w:rsidR="00D230D5" w:rsidDel="0006016B">
          <w:rPr>
            <w:lang w:val="en-AU"/>
          </w:rPr>
          <w:delText xml:space="preserve">is </w:delText>
        </w:r>
      </w:del>
      <w:r w:rsidR="00D230D5">
        <w:rPr>
          <w:lang w:val="en-AU"/>
        </w:rPr>
        <w:t xml:space="preserve">rendered </w:t>
      </w:r>
      <w:ins w:id="456" w:author="John Hedlefs" w:date="2011-09-07T11:57:00Z">
        <w:r w:rsidR="0006016B">
          <w:rPr>
            <w:lang w:val="en-AU"/>
          </w:rPr>
          <w:t xml:space="preserve">without </w:t>
        </w:r>
      </w:ins>
      <w:r w:rsidR="00D230D5">
        <w:rPr>
          <w:lang w:val="en-AU"/>
        </w:rPr>
        <w:t>using the Organisations stylesheet.</w:t>
      </w:r>
      <w:r>
        <w:rPr>
          <w:lang w:val="en-AU"/>
        </w:rPr>
        <w:t xml:space="preserve"> </w:t>
      </w:r>
    </w:p>
    <w:p w:rsidR="00F6379D" w:rsidRDefault="00F6379D" w:rsidP="0010758E">
      <w:pPr>
        <w:ind w:left="1080"/>
        <w:jc w:val="both"/>
        <w:rPr>
          <w:lang w:val="en-AU"/>
        </w:rPr>
      </w:pPr>
    </w:p>
    <w:p w:rsidR="006D511F" w:rsidRDefault="003A1550" w:rsidP="0010758E">
      <w:pPr>
        <w:ind w:left="1080"/>
        <w:jc w:val="both"/>
        <w:rPr>
          <w:lang w:val="en-AU"/>
        </w:rPr>
      </w:pPr>
      <w:r>
        <w:rPr>
          <w:lang w:val="en-AU"/>
        </w:rPr>
        <w:t xml:space="preserve">The </w:t>
      </w:r>
      <w:r w:rsidR="00603946">
        <w:rPr>
          <w:lang w:val="en-AU"/>
        </w:rPr>
        <w:t>CSV</w:t>
      </w:r>
      <w:r>
        <w:rPr>
          <w:lang w:val="en-AU"/>
        </w:rPr>
        <w:t xml:space="preserve"> export will</w:t>
      </w:r>
      <w:r w:rsidR="00603946">
        <w:rPr>
          <w:lang w:val="en-AU"/>
        </w:rPr>
        <w:t xml:space="preserve"> contain a row for every recipient of every Report Schedule as shown below (note the addition of an extra column to identify multiple rows that belong to the same ReportSchedule, the number in this cell will be identical for each row of the same Report Schedule and different to rows for other report schedules even if the other Report Schedules have the same “Report Title” and “Report Type”):</w:t>
      </w:r>
    </w:p>
    <w:p w:rsidR="00603946" w:rsidRDefault="00603946" w:rsidP="00F6379D">
      <w:pPr>
        <w:jc w:val="both"/>
        <w:rPr>
          <w:lang w:val="en-AU"/>
        </w:rPr>
      </w:pPr>
      <w:r>
        <w:rPr>
          <w:noProof/>
        </w:rPr>
        <w:drawing>
          <wp:inline distT="0" distB="0" distL="0" distR="0">
            <wp:extent cx="5943600" cy="1560508"/>
            <wp:effectExtent l="1905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943600" cy="1560508"/>
                    </a:xfrm>
                    <a:prstGeom prst="rect">
                      <a:avLst/>
                    </a:prstGeom>
                    <a:noFill/>
                    <a:ln w="9525">
                      <a:noFill/>
                      <a:miter lim="800000"/>
                      <a:headEnd/>
                      <a:tailEnd/>
                    </a:ln>
                  </pic:spPr>
                </pic:pic>
              </a:graphicData>
            </a:graphic>
          </wp:inline>
        </w:drawing>
      </w:r>
    </w:p>
    <w:p w:rsidR="009F3F9F" w:rsidDel="006B1940" w:rsidRDefault="00CB02F4" w:rsidP="0010758E">
      <w:pPr>
        <w:ind w:left="1080"/>
        <w:jc w:val="both"/>
        <w:rPr>
          <w:del w:id="457" w:author="John Hedlefs" w:date="2011-09-07T12:55:00Z"/>
          <w:lang w:val="en-AU"/>
        </w:rPr>
      </w:pPr>
      <w:ins w:id="458" w:author="John Hedlefs" w:date="2011-09-07T12:44:00Z">
        <w:r>
          <w:rPr>
            <w:lang w:val="en-AU"/>
          </w:rPr>
          <w:t xml:space="preserve">Note that </w:t>
        </w:r>
      </w:ins>
      <w:ins w:id="459" w:author="John Hedlefs" w:date="2011-09-07T12:53:00Z">
        <w:r w:rsidR="006B1940">
          <w:rPr>
            <w:lang w:val="en-AU"/>
          </w:rPr>
          <w:t>Report Types and Report Titles may c</w:t>
        </w:r>
      </w:ins>
      <w:ins w:id="460" w:author="John Hedlefs" w:date="2011-09-07T12:54:00Z">
        <w:r w:rsidR="006B1940">
          <w:rPr>
            <w:lang w:val="en-AU"/>
          </w:rPr>
          <w:t>ontain commas, single or double quotes which w</w:t>
        </w:r>
      </w:ins>
      <w:ins w:id="461" w:author="John Hedlefs" w:date="2011-09-07T13:11:00Z">
        <w:r w:rsidR="006A3D98">
          <w:rPr>
            <w:lang w:val="en-AU"/>
          </w:rPr>
          <w:t>i</w:t>
        </w:r>
      </w:ins>
      <w:ins w:id="462" w:author="John Hedlefs" w:date="2011-09-07T12:54:00Z">
        <w:r w:rsidR="006B1940">
          <w:rPr>
            <w:lang w:val="en-AU"/>
          </w:rPr>
          <w:t>ll be saved as per CSV standards.</w:t>
        </w:r>
      </w:ins>
      <w:ins w:id="463" w:author="John Hedlefs" w:date="2011-09-07T12:55:00Z">
        <w:r w:rsidR="006B1940" w:rsidDel="006B1940">
          <w:rPr>
            <w:lang w:val="en-AU"/>
          </w:rPr>
          <w:t xml:space="preserve"> </w:t>
        </w:r>
      </w:ins>
      <w:ins w:id="464" w:author="John Hedlefs" w:date="2011-09-07T13:15:00Z">
        <w:r w:rsidR="006A3D98">
          <w:rPr>
            <w:lang w:val="en-AU"/>
          </w:rPr>
          <w:t xml:space="preserve">CSV files containing </w:t>
        </w:r>
      </w:ins>
      <w:ins w:id="465" w:author="John Hedlefs" w:date="2011-09-07T13:11:00Z">
        <w:r w:rsidR="006A3D98">
          <w:rPr>
            <w:lang w:val="en-AU"/>
          </w:rPr>
          <w:t xml:space="preserve">Unicode </w:t>
        </w:r>
      </w:ins>
    </w:p>
    <w:p w:rsidR="001A4C94" w:rsidRDefault="006A3D98" w:rsidP="0010758E">
      <w:pPr>
        <w:ind w:left="1080"/>
        <w:jc w:val="both"/>
        <w:rPr>
          <w:ins w:id="466" w:author="John Hedlefs" w:date="2011-09-07T13:15:00Z"/>
          <w:lang w:val="en-AU"/>
        </w:rPr>
      </w:pPr>
      <w:ins w:id="467" w:author="John Hedlefs" w:date="2011-09-07T13:11:00Z">
        <w:r>
          <w:rPr>
            <w:lang w:val="en-AU"/>
          </w:rPr>
          <w:t>Report Titles and Report Typ</w:t>
        </w:r>
      </w:ins>
      <w:ins w:id="468" w:author="John Hedlefs" w:date="2011-09-07T13:12:00Z">
        <w:r>
          <w:rPr>
            <w:lang w:val="en-AU"/>
          </w:rPr>
          <w:t>es that contain characters that are not in the same local</w:t>
        </w:r>
      </w:ins>
      <w:ins w:id="469" w:author="John Hedlefs" w:date="2011-09-07T13:13:00Z">
        <w:r>
          <w:rPr>
            <w:lang w:val="en-AU"/>
          </w:rPr>
          <w:t xml:space="preserve">e as the computer reading </w:t>
        </w:r>
      </w:ins>
      <w:ins w:id="470" w:author="John Hedlefs" w:date="2011-09-07T13:16:00Z">
        <w:r>
          <w:rPr>
            <w:lang w:val="en-AU"/>
          </w:rPr>
          <w:t xml:space="preserve">the CSV may require some user intervention in order to </w:t>
        </w:r>
      </w:ins>
      <w:ins w:id="471" w:author="John Hedlefs" w:date="2011-09-07T13:17:00Z">
        <w:r>
          <w:rPr>
            <w:lang w:val="en-AU"/>
          </w:rPr>
          <w:t>open them properly.</w:t>
        </w:r>
      </w:ins>
    </w:p>
    <w:p w:rsidR="006A3D98" w:rsidRDefault="006A3D98" w:rsidP="0010758E">
      <w:pPr>
        <w:ind w:left="1080"/>
        <w:jc w:val="both"/>
        <w:rPr>
          <w:ins w:id="472" w:author="John Hedlefs" w:date="2011-09-07T13:15:00Z"/>
          <w:lang w:val="en-AU"/>
        </w:rPr>
      </w:pPr>
      <w:ins w:id="473" w:author="John Hedlefs" w:date="2011-09-07T13:14:00Z">
        <w:r w:rsidRPr="006A3D98">
          <w:rPr>
            <w:noProof/>
            <w:lang w:val="en-AU" w:eastAsia="zh-TW"/>
          </w:rPr>
          <w:pict>
            <v:shapetype id="_x0000_t202" coordsize="21600,21600" o:spt="202" path="m,l,21600r21600,l21600,xe">
              <v:stroke joinstyle="miter"/>
              <v:path gradientshapeok="t" o:connecttype="rect"/>
            </v:shapetype>
            <v:shape id="_x0000_s1028" type="#_x0000_t202" style="position:absolute;left:0;text-align:left;margin-left:15pt;margin-top:5.5pt;width:436.8pt;height:234.45pt;z-index:251660288;mso-height-percent:200;mso-height-percent:200;mso-width-relative:margin;mso-height-relative:margin">
              <v:textbox style="mso-fit-shape-to-text:t">
                <w:txbxContent>
                  <w:p w:rsidR="00B01B53" w:rsidRPr="006A3D98" w:rsidRDefault="00B01B53">
                    <w:pPr>
                      <w:rPr>
                        <w:rFonts w:ascii="Tunga" w:hAnsi="Tunga" w:cs="Tunga"/>
                        <w:sz w:val="12"/>
                        <w:szCs w:val="12"/>
                        <w:rPrChange w:id="474" w:author="John Hedlefs" w:date="2011-09-07T13:17:00Z">
                          <w:rPr/>
                        </w:rPrChange>
                      </w:rPr>
                    </w:pPr>
                    <w:ins w:id="475" w:author="John Hedlefs" w:date="2011-09-07T13:14:00Z">
                      <w:r w:rsidRPr="006A3D98">
                        <w:rPr>
                          <w:rFonts w:ascii="Tunga" w:hAnsi="Tunga" w:cs="Tunga"/>
                          <w:sz w:val="12"/>
                          <w:szCs w:val="12"/>
                          <w:rPrChange w:id="476" w:author="John Hedlefs" w:date="2011-09-07T13:17:00Z">
                            <w:rPr/>
                          </w:rPrChange>
                        </w:rPr>
                        <w:t>"Report Title""",Report Type,Report Interval,Date Created,Report Starts On,Report Ends On,Next Run,Report Owner,Administration Level,Report Delivered To;,ScheduleID</w:t>
                      </w:r>
                      <w:r w:rsidRPr="006A3D98">
                        <w:rPr>
                          <w:rFonts w:ascii="Tunga" w:hAnsi="Tunga" w:cs="Tunga"/>
                          <w:sz w:val="12"/>
                          <w:szCs w:val="12"/>
                          <w:rPrChange w:id="477" w:author="John Hedlefs" w:date="2011-09-07T13:17:00Z">
                            <w:rPr/>
                          </w:rPrChange>
                        </w:rPr>
                        <w:cr/>
                        <w:t>"today's Course Status Report, ",Course Status Report,14 days,15-Aug-11,01-Sep-11,,24-Aug-11,Report Tester,Unit,Report.Tester@Emerging.com.au;,235</w:t>
                      </w:r>
                      <w:r w:rsidRPr="006A3D98">
                        <w:rPr>
                          <w:rFonts w:ascii="Tunga" w:hAnsi="Tunga" w:cs="Tunga"/>
                          <w:sz w:val="12"/>
                          <w:szCs w:val="12"/>
                          <w:rPrChange w:id="478" w:author="John Hedlefs" w:date="2011-09-07T13:17:00Z">
                            <w:rPr/>
                          </w:rPrChange>
                        </w:rPr>
                        <w:cr/>
                        <w:t>CPD Report,CPD Report,14 days,15-Aug-11,01-Sep-11,,24-Aug-11,Report Tester,Unit,Report.Tester@Emerging.com.au;,321</w:t>
                      </w:r>
                      <w:r w:rsidRPr="006A3D98">
                        <w:rPr>
                          <w:rFonts w:ascii="Tunga" w:hAnsi="Tunga" w:cs="Tunga"/>
                          <w:sz w:val="12"/>
                          <w:szCs w:val="12"/>
                          <w:rPrChange w:id="479" w:author="John Hedlefs" w:date="2011-09-07T13:17:00Z">
                            <w:rPr/>
                          </w:rPrChange>
                        </w:rPr>
                        <w:cr/>
                        <w:t>CPD Report,CPD Report,14 days,15-Aug-11,01-Sep-11,,24-Aug-11,Report Tester,Unit,Report.Manager@Emerging.com.au;,321</w:t>
                      </w:r>
                      <w:r w:rsidRPr="006A3D98">
                        <w:rPr>
                          <w:rFonts w:ascii="Tunga" w:hAnsi="Tunga" w:cs="Tunga"/>
                          <w:sz w:val="12"/>
                          <w:szCs w:val="12"/>
                          <w:rPrChange w:id="480" w:author="John Hedlefs" w:date="2011-09-07T13:17:00Z">
                            <w:rPr/>
                          </w:rPrChange>
                        </w:rPr>
                        <w:cr/>
                        <w:t>CPD Report,CPD Report,14 days,15-Aug-11,01-Sep-11,,24-Aug-11,Report Tester,Unit,Other.Recipient@Emerging.com.au;,321</w:t>
                      </w:r>
                      <w:r w:rsidRPr="006A3D98">
                        <w:rPr>
                          <w:rFonts w:ascii="Tunga" w:hAnsi="Tunga" w:cs="Tunga"/>
                          <w:sz w:val="12"/>
                          <w:szCs w:val="12"/>
                          <w:rPrChange w:id="481" w:author="John Hedlefs" w:date="2011-09-07T13:17:00Z">
                            <w:rPr/>
                          </w:rPrChange>
                        </w:rPr>
                        <w:cr/>
                        <w:t>Policies,Policies,14 days,15-Aug-11,01-Sep-11,,24-Aug-11,Report Tester,Unit,Report.Tester@Emerging.com.au;,187</w:t>
                      </w:r>
                      <w:r w:rsidRPr="006A3D98">
                        <w:rPr>
                          <w:rFonts w:ascii="Tunga" w:hAnsi="Tunga" w:cs="Tunga"/>
                          <w:sz w:val="12"/>
                          <w:szCs w:val="12"/>
                          <w:rPrChange w:id="482" w:author="John Hedlefs" w:date="2011-09-07T13:17:00Z">
                            <w:rPr/>
                          </w:rPrChange>
                        </w:rPr>
                        <w:cr/>
                      </w:r>
                      <w:r w:rsidRPr="006A3D98">
                        <w:rPr>
                          <w:rFonts w:ascii="Tunga" w:eastAsia="MS Gothic" w:hAnsi="MS Gothic" w:cs="Tunga"/>
                          <w:sz w:val="12"/>
                          <w:szCs w:val="12"/>
                          <w:rPrChange w:id="483" w:author="John Hedlefs" w:date="2011-09-07T13:17:00Z">
                            <w:rPr>
                              <w:rFonts w:ascii="MS Gothic" w:eastAsia="MS Gothic" w:hAnsi="MS Gothic" w:cs="MS Gothic" w:hint="eastAsia"/>
                            </w:rPr>
                          </w:rPrChange>
                        </w:rPr>
                        <w:t>課程狀態報表</w:t>
                      </w:r>
                      <w:r w:rsidRPr="006A3D98">
                        <w:rPr>
                          <w:rFonts w:ascii="Tunga" w:hAnsi="Tunga" w:cs="Tunga"/>
                          <w:sz w:val="12"/>
                          <w:szCs w:val="12"/>
                          <w:rPrChange w:id="484" w:author="John Hedlefs" w:date="2011-09-07T13:17:00Z">
                            <w:rPr/>
                          </w:rPrChange>
                        </w:rPr>
                        <w:t>,Progress Report,14 days,15-Aug-11,01-Sep-11,,24-Aug-11,Report Tester,Unit,Report.Tester@Emerging.com.au;,269</w:t>
                      </w:r>
                      <w:r w:rsidRPr="006A3D98">
                        <w:rPr>
                          <w:rFonts w:ascii="Tunga" w:hAnsi="Tunga" w:cs="Tunga"/>
                          <w:sz w:val="12"/>
                          <w:szCs w:val="12"/>
                          <w:rPrChange w:id="485" w:author="John Hedlefs" w:date="2011-09-07T13:17:00Z">
                            <w:rPr/>
                          </w:rPrChange>
                        </w:rPr>
                        <w:cr/>
                      </w:r>
                      <w:r w:rsidRPr="006A3D98">
                        <w:rPr>
                          <w:rFonts w:ascii="Tunga" w:eastAsia="MS Gothic" w:hAnsi="MS Gothic" w:cs="Tunga"/>
                          <w:sz w:val="12"/>
                          <w:szCs w:val="12"/>
                          <w:rPrChange w:id="486" w:author="John Hedlefs" w:date="2011-09-07T13:17:00Z">
                            <w:rPr>
                              <w:rFonts w:ascii="MS Gothic" w:eastAsia="MS Gothic" w:hAnsi="MS Gothic" w:cs="MS Gothic" w:hint="eastAsia"/>
                            </w:rPr>
                          </w:rPrChange>
                        </w:rPr>
                        <w:t>課程狀態報表</w:t>
                      </w:r>
                      <w:r w:rsidRPr="006A3D98">
                        <w:rPr>
                          <w:rFonts w:ascii="Tunga" w:hAnsi="Tunga" w:cs="Tunga"/>
                          <w:sz w:val="12"/>
                          <w:szCs w:val="12"/>
                          <w:rPrChange w:id="487" w:author="John Hedlefs" w:date="2011-09-07T13:17:00Z">
                            <w:rPr/>
                          </w:rPrChange>
                        </w:rPr>
                        <w:t>,Unit Administrator Report,1 month,15-Aug-11,01-Sep-11,,24-Aug-11,Report Tester,Unit,Report.Tester@Emerging.com.au;,312</w:t>
                      </w:r>
                      <w:r w:rsidRPr="006A3D98">
                        <w:rPr>
                          <w:rFonts w:ascii="Tunga" w:hAnsi="Tunga" w:cs="Tunga"/>
                          <w:sz w:val="12"/>
                          <w:szCs w:val="12"/>
                          <w:rPrChange w:id="488" w:author="John Hedlefs" w:date="2011-09-07T13:17:00Z">
                            <w:rPr/>
                          </w:rPrChange>
                        </w:rPr>
                        <w:cr/>
                        <w:t>Unit Compliance Report,Unit Compliance Report,14 days,15-Aug-11,01-Sep-11,,24-Aug-11,Report Tester,Unit,Report.Tester@Emerging.com.au;,367</w:t>
                      </w:r>
                      <w:r w:rsidRPr="006A3D98">
                        <w:rPr>
                          <w:rFonts w:ascii="Tunga" w:hAnsi="Tunga" w:cs="Tunga"/>
                          <w:sz w:val="12"/>
                          <w:szCs w:val="12"/>
                          <w:rPrChange w:id="489" w:author="John Hedlefs" w:date="2011-09-07T13:17:00Z">
                            <w:rPr/>
                          </w:rPrChange>
                        </w:rPr>
                        <w:cr/>
                        <w:t>Unit Pathway Report,Unit Pathway Report,14 days,15-Aug-11,01-Sep-11,,24-Aug-11,John Smith (i),Organisation,Report.Tester@Emerging.com.au;,309</w:t>
                      </w:r>
                      <w:r w:rsidRPr="006A3D98">
                        <w:rPr>
                          <w:rFonts w:ascii="Tunga" w:hAnsi="Tunga" w:cs="Tunga"/>
                          <w:sz w:val="12"/>
                          <w:szCs w:val="12"/>
                          <w:rPrChange w:id="490" w:author="John Hedlefs" w:date="2011-09-07T13:17:00Z">
                            <w:rPr/>
                          </w:rPrChange>
                        </w:rPr>
                        <w:cr/>
                        <w:t>User Detail Report,User Detail Report,14 days,15-Aug-11,01-Sep-11,,25-Aug-11,Report Tester,Unit,Report.Tester@Emerging.com.au;,90</w:t>
                      </w:r>
                      <w:r w:rsidRPr="006A3D98">
                        <w:rPr>
                          <w:rFonts w:ascii="Tunga" w:hAnsi="Tunga" w:cs="Tunga"/>
                          <w:sz w:val="12"/>
                          <w:szCs w:val="12"/>
                          <w:rPrChange w:id="491" w:author="John Hedlefs" w:date="2011-09-07T13:17:00Z">
                            <w:rPr/>
                          </w:rPrChange>
                        </w:rPr>
                        <w:cr/>
                        <w:t>Warning Report,Warning Report,14 days,15-Aug-11,01-Sep-11,,24-Aug-11,Report Tester,Unit,Report.Tester@Emerging.com.au;,18</w:t>
                      </w:r>
                    </w:ins>
                  </w:p>
                </w:txbxContent>
              </v:textbox>
            </v:shape>
          </w:pict>
        </w:r>
      </w:ins>
    </w:p>
    <w:p w:rsidR="006A3D98" w:rsidRDefault="006A3D98" w:rsidP="0010758E">
      <w:pPr>
        <w:ind w:left="1080"/>
        <w:jc w:val="both"/>
        <w:rPr>
          <w:ins w:id="492" w:author="John Hedlefs" w:date="2011-09-07T13:15:00Z"/>
          <w:lang w:val="en-AU"/>
        </w:rPr>
      </w:pPr>
    </w:p>
    <w:p w:rsidR="006A3D98" w:rsidRDefault="006A3D98" w:rsidP="0010758E">
      <w:pPr>
        <w:ind w:left="1080"/>
        <w:jc w:val="both"/>
        <w:rPr>
          <w:ins w:id="493" w:author="John Hedlefs" w:date="2011-09-07T13:15:00Z"/>
          <w:lang w:val="en-AU"/>
        </w:rPr>
      </w:pPr>
    </w:p>
    <w:p w:rsidR="006A3D98" w:rsidRDefault="006A3D98" w:rsidP="0010758E">
      <w:pPr>
        <w:ind w:left="1080"/>
        <w:jc w:val="both"/>
        <w:rPr>
          <w:ins w:id="494" w:author="John Hedlefs" w:date="2011-09-07T13:15:00Z"/>
          <w:lang w:val="en-AU"/>
        </w:rPr>
      </w:pPr>
    </w:p>
    <w:p w:rsidR="006A3D98" w:rsidRDefault="006A3D98" w:rsidP="0010758E">
      <w:pPr>
        <w:ind w:left="1080"/>
        <w:jc w:val="both"/>
        <w:rPr>
          <w:ins w:id="495" w:author="John Hedlefs" w:date="2011-09-07T13:15:00Z"/>
          <w:lang w:val="en-AU"/>
        </w:rPr>
      </w:pPr>
    </w:p>
    <w:p w:rsidR="006A3D98" w:rsidRDefault="006A3D98" w:rsidP="0010758E">
      <w:pPr>
        <w:ind w:left="1080"/>
        <w:jc w:val="both"/>
        <w:rPr>
          <w:ins w:id="496" w:author="John Hedlefs" w:date="2011-09-07T13:15:00Z"/>
          <w:lang w:val="en-AU"/>
        </w:rPr>
      </w:pPr>
    </w:p>
    <w:p w:rsidR="006A3D98" w:rsidRDefault="006A3D98" w:rsidP="0010758E">
      <w:pPr>
        <w:ind w:left="1080"/>
        <w:jc w:val="both"/>
        <w:rPr>
          <w:ins w:id="497" w:author="John Hedlefs" w:date="2011-09-07T13:15:00Z"/>
          <w:lang w:val="en-AU"/>
        </w:rPr>
      </w:pPr>
    </w:p>
    <w:p w:rsidR="006A3D98" w:rsidRDefault="006A3D98" w:rsidP="0010758E">
      <w:pPr>
        <w:ind w:left="1080"/>
        <w:jc w:val="both"/>
        <w:rPr>
          <w:ins w:id="498" w:author="John Hedlefs" w:date="2011-09-07T13:15:00Z"/>
          <w:lang w:val="en-AU"/>
        </w:rPr>
      </w:pPr>
    </w:p>
    <w:p w:rsidR="006A3D98" w:rsidRDefault="006A3D98" w:rsidP="0010758E">
      <w:pPr>
        <w:ind w:left="1080"/>
        <w:jc w:val="both"/>
        <w:rPr>
          <w:ins w:id="499" w:author="John Hedlefs" w:date="2011-09-07T13:15:00Z"/>
          <w:lang w:val="en-AU"/>
        </w:rPr>
      </w:pPr>
    </w:p>
    <w:p w:rsidR="006A3D98" w:rsidRDefault="006A3D98" w:rsidP="0010758E">
      <w:pPr>
        <w:ind w:left="1080"/>
        <w:jc w:val="both"/>
        <w:rPr>
          <w:ins w:id="500" w:author="John Hedlefs" w:date="2011-09-07T13:15:00Z"/>
          <w:lang w:val="en-AU"/>
        </w:rPr>
      </w:pPr>
    </w:p>
    <w:p w:rsidR="006A3D98" w:rsidRDefault="006A3D98" w:rsidP="0010758E">
      <w:pPr>
        <w:ind w:left="1080"/>
        <w:jc w:val="both"/>
        <w:rPr>
          <w:ins w:id="501" w:author="John Hedlefs" w:date="2011-09-07T13:15:00Z"/>
          <w:lang w:val="en-AU"/>
        </w:rPr>
      </w:pPr>
    </w:p>
    <w:p w:rsidR="006A3D98" w:rsidRDefault="006A3D98" w:rsidP="0010758E">
      <w:pPr>
        <w:ind w:left="1080"/>
        <w:jc w:val="both"/>
        <w:rPr>
          <w:ins w:id="502" w:author="John Hedlefs" w:date="2011-09-07T13:15:00Z"/>
          <w:lang w:val="en-AU"/>
        </w:rPr>
      </w:pPr>
    </w:p>
    <w:p w:rsidR="006A3D98" w:rsidRDefault="006A3D98" w:rsidP="0010758E">
      <w:pPr>
        <w:ind w:left="1080"/>
        <w:jc w:val="both"/>
        <w:rPr>
          <w:ins w:id="503" w:author="John Hedlefs" w:date="2011-09-07T13:15:00Z"/>
          <w:lang w:val="en-AU"/>
        </w:rPr>
      </w:pPr>
    </w:p>
    <w:p w:rsidR="006A3D98" w:rsidRDefault="006A3D98" w:rsidP="0010758E">
      <w:pPr>
        <w:ind w:left="1080"/>
        <w:jc w:val="both"/>
        <w:rPr>
          <w:ins w:id="504" w:author="John Hedlefs" w:date="2011-09-07T13:15:00Z"/>
          <w:lang w:val="en-AU"/>
        </w:rPr>
      </w:pPr>
    </w:p>
    <w:p w:rsidR="006A3D98" w:rsidDel="006A3D98" w:rsidRDefault="006A3D98" w:rsidP="0010758E">
      <w:pPr>
        <w:ind w:left="1080"/>
        <w:jc w:val="both"/>
        <w:rPr>
          <w:del w:id="505" w:author="John Hedlefs" w:date="2011-09-07T13:17:00Z"/>
          <w:lang w:val="en-AU"/>
        </w:rPr>
      </w:pPr>
    </w:p>
    <w:p w:rsidR="001A4C94" w:rsidRDefault="001A4C94" w:rsidP="006A3D98">
      <w:pPr>
        <w:jc w:val="both"/>
        <w:rPr>
          <w:lang w:val="en-AU"/>
        </w:rPr>
        <w:pPrChange w:id="506" w:author="John Hedlefs" w:date="2011-09-07T13:17:00Z">
          <w:pPr>
            <w:ind w:left="1080"/>
            <w:jc w:val="both"/>
          </w:pPr>
        </w:pPrChange>
      </w:pPr>
      <w:r>
        <w:rPr>
          <w:lang w:val="en-AU"/>
        </w:rPr>
        <w:t>The Excel export will contain a row for every recipient of every Report Schedule as shown below (note the addition of an extra column to identify multiple rows that belong to the same ReportSchedule, the number in this cell will be identical for each row of the same Report Schedule and different to rows for other report schedules even if the other Report Schedules have the same “Report Title” and “Report Type”):</w:t>
      </w:r>
    </w:p>
    <w:p w:rsidR="001A4C94" w:rsidRDefault="001A4C94" w:rsidP="0010758E">
      <w:pPr>
        <w:ind w:left="1080"/>
        <w:jc w:val="both"/>
        <w:rPr>
          <w:lang w:val="en-AU"/>
        </w:rPr>
      </w:pPr>
    </w:p>
    <w:p w:rsidR="009F3F9F" w:rsidRDefault="00CB02F4" w:rsidP="00F6379D">
      <w:pPr>
        <w:jc w:val="both"/>
        <w:rPr>
          <w:lang w:val="en-AU"/>
        </w:rPr>
      </w:pPr>
      <w:ins w:id="507" w:author="John Hedlefs" w:date="2011-09-07T12:37:00Z">
        <w:r>
          <w:rPr>
            <w:noProof/>
          </w:rPr>
          <w:lastRenderedPageBreak/>
          <w:drawing>
            <wp:inline distT="0" distB="0" distL="0" distR="0">
              <wp:extent cx="6439720" cy="1689315"/>
              <wp:effectExtent l="19050" t="0" r="0" b="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srcRect/>
                      <a:stretch>
                        <a:fillRect/>
                      </a:stretch>
                    </pic:blipFill>
                    <pic:spPr bwMode="auto">
                      <a:xfrm>
                        <a:off x="0" y="0"/>
                        <a:ext cx="6445002" cy="1690701"/>
                      </a:xfrm>
                      <a:prstGeom prst="rect">
                        <a:avLst/>
                      </a:prstGeom>
                      <a:noFill/>
                      <a:ln w="9525">
                        <a:noFill/>
                        <a:miter lim="800000"/>
                        <a:headEnd/>
                        <a:tailEnd/>
                      </a:ln>
                    </pic:spPr>
                  </pic:pic>
                </a:graphicData>
              </a:graphic>
            </wp:inline>
          </w:drawing>
        </w:r>
        <w:r w:rsidDel="00CB02F4">
          <w:rPr>
            <w:noProof/>
          </w:rPr>
          <w:t xml:space="preserve"> </w:t>
        </w:r>
      </w:ins>
      <w:del w:id="508" w:author="John Hedlefs" w:date="2011-09-07T12:37:00Z">
        <w:r w:rsidR="001A4C94" w:rsidDel="00CB02F4">
          <w:rPr>
            <w:noProof/>
          </w:rPr>
          <w:drawing>
            <wp:inline distT="0" distB="0" distL="0" distR="0">
              <wp:extent cx="5943600" cy="1560508"/>
              <wp:effectExtent l="19050" t="0" r="0" b="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5943600" cy="1560508"/>
                      </a:xfrm>
                      <a:prstGeom prst="rect">
                        <a:avLst/>
                      </a:prstGeom>
                      <a:noFill/>
                      <a:ln w="9525">
                        <a:noFill/>
                        <a:miter lim="800000"/>
                        <a:headEnd/>
                        <a:tailEnd/>
                      </a:ln>
                    </pic:spPr>
                  </pic:pic>
                </a:graphicData>
              </a:graphic>
            </wp:inline>
          </w:drawing>
        </w:r>
      </w:del>
    </w:p>
    <w:p w:rsidR="002B2586" w:rsidRDefault="002B2586" w:rsidP="0010758E">
      <w:pPr>
        <w:keepNext/>
        <w:jc w:val="both"/>
      </w:pPr>
    </w:p>
    <w:p w:rsidR="002B2586" w:rsidRDefault="002B2586" w:rsidP="0010758E">
      <w:pPr>
        <w:pStyle w:val="Caption"/>
        <w:jc w:val="both"/>
      </w:pPr>
      <w:r>
        <w:t>Period Report page (No Report Selected)</w:t>
      </w:r>
    </w:p>
    <w:p w:rsidR="007B5AD2" w:rsidRDefault="007B5AD2" w:rsidP="0010758E">
      <w:pPr>
        <w:jc w:val="both"/>
      </w:pPr>
    </w:p>
    <w:p w:rsidR="007B5AD2" w:rsidRDefault="00F66A5F" w:rsidP="0010758E">
      <w:pPr>
        <w:jc w:val="both"/>
      </w:pPr>
      <w:r>
        <w:t>When a user selects a row the following buttons will appear:</w:t>
      </w:r>
    </w:p>
    <w:p w:rsidR="007B5AD2" w:rsidRDefault="00F66A5F" w:rsidP="00871539">
      <w:pPr>
        <w:pStyle w:val="ListParagraph"/>
        <w:numPr>
          <w:ilvl w:val="0"/>
          <w:numId w:val="35"/>
        </w:numPr>
        <w:jc w:val="both"/>
      </w:pPr>
      <w:r>
        <w:t>Delete</w:t>
      </w:r>
    </w:p>
    <w:p w:rsidR="007B5AD2" w:rsidRDefault="006F521E" w:rsidP="004D0DEE">
      <w:pPr>
        <w:pStyle w:val="ListParagraph"/>
        <w:numPr>
          <w:ilvl w:val="0"/>
          <w:numId w:val="35"/>
        </w:numPr>
        <w:jc w:val="both"/>
      </w:pPr>
      <w:r>
        <w:t>Re-assign</w:t>
      </w:r>
    </w:p>
    <w:p w:rsidR="007B5AD2" w:rsidRDefault="007B5AD2" w:rsidP="0010758E">
      <w:pPr>
        <w:jc w:val="both"/>
      </w:pPr>
    </w:p>
    <w:p w:rsidR="007B5AD2" w:rsidRDefault="00F6379D" w:rsidP="0010758E">
      <w:pPr>
        <w:jc w:val="both"/>
      </w:pPr>
      <w:r>
        <w:t>Clicking on a “Report Title”</w:t>
      </w:r>
      <w:r w:rsidR="00F66A5F">
        <w:t xml:space="preserve"> will take the user to the same Report screen as they would see if they </w:t>
      </w:r>
      <w:r w:rsidR="007C73D1">
        <w:t>navigated through the Report menu (i.e. the screen they created the report from)</w:t>
      </w:r>
      <w:r w:rsidR="00E257F6">
        <w:t xml:space="preserve"> however all of the fields on that Report screen will be populated with the information from the Report Schedule when that page opens. </w:t>
      </w:r>
    </w:p>
    <w:p w:rsidR="007B5AD2" w:rsidRDefault="006E6320" w:rsidP="0010758E">
      <w:pPr>
        <w:jc w:val="both"/>
      </w:pPr>
      <w:r>
        <w:t>Pressing t</w:t>
      </w:r>
      <w:r w:rsidR="007C73D1">
        <w:t>he</w:t>
      </w:r>
      <w:r w:rsidR="006D3B7E">
        <w:t xml:space="preserve"> Delete button will </w:t>
      </w:r>
      <w:r>
        <w:t xml:space="preserve">produce a standard localized “Are you sure you want to delete this Report Schedule” dialog – pressing “ok” on that dialog will </w:t>
      </w:r>
      <w:r w:rsidR="007C73D1">
        <w:t>delete the Report Schedule</w:t>
      </w:r>
      <w:r>
        <w:t xml:space="preserve"> </w:t>
      </w:r>
      <w:r w:rsidR="007C73D1">
        <w:t xml:space="preserve"> (no </w:t>
      </w:r>
      <w:r w:rsidR="006D3B7E">
        <w:t>screen will be available to view these</w:t>
      </w:r>
      <w:r w:rsidR="007C73D1">
        <w:t xml:space="preserve"> deleted schedules</w:t>
      </w:r>
      <w:r w:rsidR="006D3B7E">
        <w:t>, but the record</w:t>
      </w:r>
      <w:r w:rsidR="007C73D1">
        <w:t xml:space="preserve"> will be kept</w:t>
      </w:r>
      <w:r w:rsidR="006D3B7E">
        <w:t xml:space="preserve"> in database</w:t>
      </w:r>
      <w:r w:rsidR="00A80E9D">
        <w:t>)</w:t>
      </w:r>
      <w:r w:rsidR="007C73D1">
        <w:t>.</w:t>
      </w:r>
    </w:p>
    <w:p w:rsidR="007B5AD2" w:rsidRDefault="006E6320" w:rsidP="0010758E">
      <w:pPr>
        <w:jc w:val="both"/>
      </w:pPr>
      <w:r>
        <w:t>Pressing the Re-assign button will produce a “Reassign Report Schedule to” popup as shown in this screenshot:</w:t>
      </w:r>
    </w:p>
    <w:p w:rsidR="006E6320" w:rsidRDefault="00732B72" w:rsidP="0010758E">
      <w:pPr>
        <w:jc w:val="both"/>
      </w:pPr>
      <w:ins w:id="509" w:author="John Hedlefs" w:date="2011-09-07T13:38:00Z">
        <w:r>
          <w:rPr>
            <w:noProof/>
          </w:rPr>
          <w:lastRenderedPageBreak/>
          <w:drawing>
            <wp:inline distT="0" distB="0" distL="0" distR="0">
              <wp:extent cx="5937885" cy="3611880"/>
              <wp:effectExtent l="19050" t="0" r="5715" b="0"/>
              <wp:docPr id="1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srcRect/>
                      <a:stretch>
                        <a:fillRect/>
                      </a:stretch>
                    </pic:blipFill>
                    <pic:spPr bwMode="auto">
                      <a:xfrm>
                        <a:off x="0" y="0"/>
                        <a:ext cx="5937885" cy="3611880"/>
                      </a:xfrm>
                      <a:prstGeom prst="rect">
                        <a:avLst/>
                      </a:prstGeom>
                      <a:noFill/>
                      <a:ln w="9525">
                        <a:noFill/>
                        <a:miter lim="800000"/>
                        <a:headEnd/>
                        <a:tailEnd/>
                      </a:ln>
                    </pic:spPr>
                  </pic:pic>
                </a:graphicData>
              </a:graphic>
            </wp:inline>
          </w:drawing>
        </w:r>
      </w:ins>
      <w:del w:id="510" w:author="John Hedlefs" w:date="2011-09-07T13:38:00Z">
        <w:r w:rsidR="006E6320" w:rsidDel="00732B72">
          <w:rPr>
            <w:noProof/>
          </w:rPr>
          <w:drawing>
            <wp:inline distT="0" distB="0" distL="0" distR="0">
              <wp:extent cx="5939155" cy="3606165"/>
              <wp:effectExtent l="19050" t="0" r="4445"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srcRect/>
                      <a:stretch>
                        <a:fillRect/>
                      </a:stretch>
                    </pic:blipFill>
                    <pic:spPr bwMode="auto">
                      <a:xfrm>
                        <a:off x="0" y="0"/>
                        <a:ext cx="5939155" cy="3606165"/>
                      </a:xfrm>
                      <a:prstGeom prst="rect">
                        <a:avLst/>
                      </a:prstGeom>
                      <a:noFill/>
                      <a:ln w="9525">
                        <a:noFill/>
                        <a:miter lim="800000"/>
                        <a:headEnd/>
                        <a:tailEnd/>
                      </a:ln>
                    </pic:spPr>
                  </pic:pic>
                </a:graphicData>
              </a:graphic>
            </wp:inline>
          </w:drawing>
        </w:r>
      </w:del>
    </w:p>
    <w:p w:rsidR="00732B72" w:rsidRDefault="006E6320" w:rsidP="0010758E">
      <w:pPr>
        <w:jc w:val="both"/>
        <w:rPr>
          <w:ins w:id="511" w:author="John Hedlefs" w:date="2011-09-07T13:48:00Z"/>
        </w:rPr>
      </w:pPr>
      <w:r>
        <w:t>(This dialog is also used by other forms)</w:t>
      </w:r>
      <w:ins w:id="512" w:author="John Hedlefs" w:date="2011-09-07T13:39:00Z">
        <w:r w:rsidR="00732B72">
          <w:t xml:space="preserve"> The </w:t>
        </w:r>
      </w:ins>
      <w:ins w:id="513" w:author="John Hedlefs" w:date="2011-09-07T13:40:00Z">
        <w:r w:rsidR="00732B72">
          <w:t xml:space="preserve">list of </w:t>
        </w:r>
      </w:ins>
      <w:ins w:id="514" w:author="John Hedlefs" w:date="2011-09-07T13:42:00Z">
        <w:r w:rsidR="00732B72">
          <w:t>potential owners of the Report Schedule</w:t>
        </w:r>
      </w:ins>
      <w:ins w:id="515" w:author="John Hedlefs" w:date="2011-09-07T13:40:00Z">
        <w:r w:rsidR="00732B72">
          <w:t xml:space="preserve"> will only contain active Unit or Organisation Administrators</w:t>
        </w:r>
      </w:ins>
      <w:ins w:id="516" w:author="John Hedlefs" w:date="2011-09-07T13:41:00Z">
        <w:r w:rsidR="00732B72">
          <w:t>. The</w:t>
        </w:r>
      </w:ins>
      <w:ins w:id="517" w:author="John Hedlefs" w:date="2011-09-07T13:42:00Z">
        <w:r w:rsidR="00732B72">
          <w:t xml:space="preserve"> user </w:t>
        </w:r>
      </w:ins>
      <w:ins w:id="518" w:author="John Hedlefs" w:date="2011-09-07T13:43:00Z">
        <w:r w:rsidR="00732B72">
          <w:t xml:space="preserve">may </w:t>
        </w:r>
      </w:ins>
      <w:ins w:id="519" w:author="John Hedlefs" w:date="2011-09-07T13:44:00Z">
        <w:r w:rsidR="00732B72">
          <w:t xml:space="preserve">only </w:t>
        </w:r>
      </w:ins>
      <w:ins w:id="520" w:author="John Hedlefs" w:date="2011-09-07T13:43:00Z">
        <w:r w:rsidR="00732B72">
          <w:t>select a single person from the list</w:t>
        </w:r>
      </w:ins>
      <w:ins w:id="521" w:author="John Hedlefs" w:date="2011-09-07T13:47:00Z">
        <w:r w:rsidR="00732B72">
          <w:t xml:space="preserve"> and the l</w:t>
        </w:r>
      </w:ins>
      <w:ins w:id="522" w:author="John Hedlefs" w:date="2011-09-07T13:48:00Z">
        <w:r w:rsidR="00732B72">
          <w:t>ist starts off with no users selected.</w:t>
        </w:r>
      </w:ins>
    </w:p>
    <w:p w:rsidR="00732B72" w:rsidRDefault="00732B72" w:rsidP="0010758E">
      <w:pPr>
        <w:jc w:val="both"/>
        <w:rPr>
          <w:ins w:id="523" w:author="John Hedlefs" w:date="2011-09-07T13:46:00Z"/>
        </w:rPr>
      </w:pPr>
      <w:ins w:id="524" w:author="John Hedlefs" w:date="2011-09-07T13:44:00Z">
        <w:r>
          <w:t xml:space="preserve"> </w:t>
        </w:r>
      </w:ins>
    </w:p>
    <w:p w:rsidR="006E6320" w:rsidDel="00732B72" w:rsidRDefault="00732B72" w:rsidP="0010758E">
      <w:pPr>
        <w:jc w:val="both"/>
        <w:rPr>
          <w:del w:id="525" w:author="John Hedlefs" w:date="2011-09-07T13:46:00Z"/>
        </w:rPr>
      </w:pPr>
      <w:ins w:id="526" w:author="John Hedlefs" w:date="2011-09-07T13:44:00Z">
        <w:r>
          <w:t>If a single person has been sel</w:t>
        </w:r>
      </w:ins>
      <w:ins w:id="527" w:author="John Hedlefs" w:date="2011-09-07T13:45:00Z">
        <w:r>
          <w:t xml:space="preserve">ected and the user presses “Save” then </w:t>
        </w:r>
      </w:ins>
    </w:p>
    <w:p w:rsidR="00732B72" w:rsidRDefault="00732B72" w:rsidP="00732B72">
      <w:pPr>
        <w:jc w:val="both"/>
        <w:rPr>
          <w:ins w:id="528" w:author="John Hedlefs" w:date="2011-09-07T13:47:00Z"/>
        </w:rPr>
      </w:pPr>
      <w:ins w:id="529" w:author="John Hedlefs" w:date="2011-09-07T13:46:00Z">
        <w:r>
          <w:t xml:space="preserve">the popup will close and </w:t>
        </w:r>
      </w:ins>
      <w:ins w:id="530" w:author="John Hedlefs" w:date="2011-09-07T13:47:00Z">
        <w:r>
          <w:t xml:space="preserve">the Report will be reassigned to the selected person, if a person has not been selected </w:t>
        </w:r>
      </w:ins>
      <w:ins w:id="531" w:author="John Hedlefs" w:date="2011-09-07T13:48:00Z">
        <w:r>
          <w:t xml:space="preserve">when the user presses “Save” then </w:t>
        </w:r>
        <w:r w:rsidR="009A60B0">
          <w:t xml:space="preserve">a dialog will appear informing the user that </w:t>
        </w:r>
        <w:r w:rsidR="009A60B0" w:rsidRPr="009A60B0">
          <w:rPr>
            <w:rFonts w:ascii="Arial Narrow" w:hAnsi="Arial Narrow"/>
            <w:i/>
            <w:rPrChange w:id="532" w:author="John Hedlefs" w:date="2011-09-07T13:50:00Z">
              <w:rPr/>
            </w:rPrChange>
          </w:rPr>
          <w:t xml:space="preserve">they </w:t>
        </w:r>
      </w:ins>
      <w:ins w:id="533" w:author="John Hedlefs" w:date="2011-09-07T13:49:00Z">
        <w:r w:rsidR="009A60B0" w:rsidRPr="009A60B0">
          <w:rPr>
            <w:rFonts w:ascii="Arial Narrow" w:hAnsi="Arial Narrow"/>
            <w:i/>
            <w:rPrChange w:id="534" w:author="John Hedlefs" w:date="2011-09-07T13:50:00Z">
              <w:rPr/>
            </w:rPrChange>
          </w:rPr>
          <w:t>must select a single person from the list (to become the owner of the Report Schedule) before pressing “Save”</w:t>
        </w:r>
      </w:ins>
      <w:ins w:id="535" w:author="John Hedlefs" w:date="2011-09-07T13:50:00Z">
        <w:r w:rsidR="009A60B0">
          <w:t xml:space="preserve"> and the popup will not close</w:t>
        </w:r>
      </w:ins>
      <w:ins w:id="536" w:author="John Hedlefs" w:date="2011-09-07T13:49:00Z">
        <w:r w:rsidR="009A60B0">
          <w:t xml:space="preserve">. </w:t>
        </w:r>
      </w:ins>
    </w:p>
    <w:p w:rsidR="00732B72" w:rsidRDefault="00732B72" w:rsidP="00732B72">
      <w:pPr>
        <w:jc w:val="both"/>
        <w:rPr>
          <w:ins w:id="537" w:author="John Hedlefs" w:date="2011-09-07T13:46:00Z"/>
        </w:rPr>
      </w:pPr>
      <w:ins w:id="538" w:author="John Hedlefs" w:date="2011-09-07T13:46:00Z">
        <w:r>
          <w:t>If the user presses the “Cancel” button (or the “</w:t>
        </w:r>
        <w:r>
          <w:sym w:font="Wingdings" w:char="F078"/>
        </w:r>
        <w:r>
          <w:t>”) then a popup containing the standard localized message (English version stating “All changes made on this form will be lost – Do you wish to continue”) and standard localised “OK” and “Cancel” buttons will appear, if the user select</w:t>
        </w:r>
      </w:ins>
      <w:ins w:id="539" w:author="John Hedlefs" w:date="2011-09-07T13:51:00Z">
        <w:r w:rsidR="009A60B0">
          <w:t>s</w:t>
        </w:r>
      </w:ins>
      <w:ins w:id="540" w:author="John Hedlefs" w:date="2011-09-07T13:46:00Z">
        <w:r>
          <w:t xml:space="preserve"> “OK” then both popups will close and  all changes made since the popup appeared will be ignored (not persisted to the database) , if the user selects “Cancel” to cancelling their changes then they will be able to continue modifying their changes.</w:t>
        </w:r>
      </w:ins>
    </w:p>
    <w:p w:rsidR="00732B72" w:rsidRDefault="00732B72" w:rsidP="0010758E">
      <w:pPr>
        <w:jc w:val="both"/>
        <w:rPr>
          <w:ins w:id="541" w:author="John Hedlefs" w:date="2011-09-07T13:46:00Z"/>
        </w:rPr>
      </w:pPr>
    </w:p>
    <w:p w:rsidR="00732B72" w:rsidRDefault="00732B72" w:rsidP="0010758E">
      <w:pPr>
        <w:jc w:val="both"/>
        <w:rPr>
          <w:ins w:id="542" w:author="John Hedlefs" w:date="2011-09-07T13:46:00Z"/>
        </w:rPr>
      </w:pPr>
    </w:p>
    <w:p w:rsidR="00732B72" w:rsidRDefault="00732B72" w:rsidP="0010758E">
      <w:pPr>
        <w:jc w:val="both"/>
        <w:rPr>
          <w:ins w:id="543" w:author="John Hedlefs" w:date="2011-09-07T13:46:00Z"/>
        </w:rPr>
      </w:pPr>
    </w:p>
    <w:p w:rsidR="00732B72" w:rsidRDefault="00732B72" w:rsidP="0010758E">
      <w:pPr>
        <w:jc w:val="both"/>
        <w:rPr>
          <w:ins w:id="544" w:author="John Hedlefs" w:date="2011-09-07T13:46:00Z"/>
        </w:rPr>
      </w:pPr>
    </w:p>
    <w:p w:rsidR="00732B72" w:rsidRDefault="00732B72" w:rsidP="0010758E">
      <w:pPr>
        <w:jc w:val="both"/>
        <w:rPr>
          <w:ins w:id="545" w:author="John Hedlefs" w:date="2011-09-07T13:46:00Z"/>
        </w:rPr>
      </w:pPr>
    </w:p>
    <w:p w:rsidR="00732B72" w:rsidRDefault="00732B72" w:rsidP="0010758E">
      <w:pPr>
        <w:jc w:val="both"/>
      </w:pPr>
    </w:p>
    <w:p w:rsidR="00457913" w:rsidRDefault="007C73D1" w:rsidP="009A60B0">
      <w:pPr>
        <w:keepNext/>
        <w:jc w:val="both"/>
        <w:pPrChange w:id="546" w:author="John Hedlefs" w:date="2011-09-07T13:52:00Z">
          <w:pPr>
            <w:jc w:val="both"/>
          </w:pPr>
        </w:pPrChange>
      </w:pPr>
      <w:r>
        <w:lastRenderedPageBreak/>
        <w:t xml:space="preserve">Pressing the new button </w:t>
      </w:r>
      <w:ins w:id="547" w:author="John Hedlefs" w:date="2011-09-07T13:51:00Z">
        <w:r w:rsidR="009A60B0">
          <w:t xml:space="preserve">(on the Periodic Report Delivery page) </w:t>
        </w:r>
      </w:ins>
      <w:r>
        <w:t xml:space="preserve">will cause a “Report </w:t>
      </w:r>
      <w:del w:id="548" w:author="John Hedlefs" w:date="2011-09-07T13:39:00Z">
        <w:r w:rsidDel="00732B72">
          <w:delText>name</w:delText>
        </w:r>
      </w:del>
      <w:ins w:id="549" w:author="John Hedlefs" w:date="2011-09-07T13:39:00Z">
        <w:r w:rsidR="00732B72">
          <w:t>Type</w:t>
        </w:r>
      </w:ins>
      <w:r>
        <w:t>” control to appear:</w:t>
      </w:r>
    </w:p>
    <w:p w:rsidR="00457913" w:rsidRDefault="00457913" w:rsidP="009A60B0">
      <w:pPr>
        <w:keepNext/>
        <w:jc w:val="both"/>
        <w:pPrChange w:id="550" w:author="John Hedlefs" w:date="2011-09-07T13:52:00Z">
          <w:pPr>
            <w:jc w:val="both"/>
          </w:pPr>
        </w:pPrChange>
      </w:pPr>
    </w:p>
    <w:p w:rsidR="00457913" w:rsidRDefault="00457913" w:rsidP="009A60B0">
      <w:pPr>
        <w:keepNext/>
        <w:jc w:val="both"/>
        <w:pPrChange w:id="551" w:author="John Hedlefs" w:date="2011-09-07T13:52:00Z">
          <w:pPr>
            <w:jc w:val="both"/>
          </w:pPr>
        </w:pPrChange>
      </w:pPr>
    </w:p>
    <w:p w:rsidR="00457913" w:rsidRDefault="001F046F" w:rsidP="0010758E">
      <w:pPr>
        <w:jc w:val="both"/>
      </w:pPr>
      <w:r>
        <w:rPr>
          <w:noProof/>
        </w:rPr>
        <w:drawing>
          <wp:inline distT="0" distB="0" distL="0" distR="0">
            <wp:extent cx="5935345" cy="3234055"/>
            <wp:effectExtent l="19050" t="0" r="8255" b="0"/>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a:stretch>
                      <a:fillRect/>
                    </a:stretch>
                  </pic:blipFill>
                  <pic:spPr bwMode="auto">
                    <a:xfrm>
                      <a:off x="0" y="0"/>
                      <a:ext cx="5935345" cy="3234055"/>
                    </a:xfrm>
                    <a:prstGeom prst="rect">
                      <a:avLst/>
                    </a:prstGeom>
                    <a:noFill/>
                    <a:ln w="9525">
                      <a:noFill/>
                      <a:miter lim="800000"/>
                      <a:headEnd/>
                      <a:tailEnd/>
                    </a:ln>
                  </pic:spPr>
                </pic:pic>
              </a:graphicData>
            </a:graphic>
          </wp:inline>
        </w:drawing>
      </w:r>
    </w:p>
    <w:p w:rsidR="00457913" w:rsidRDefault="00457913" w:rsidP="0010758E">
      <w:pPr>
        <w:jc w:val="both"/>
      </w:pPr>
    </w:p>
    <w:p w:rsidR="00457913" w:rsidRDefault="00457913" w:rsidP="0010758E">
      <w:pPr>
        <w:jc w:val="both"/>
      </w:pPr>
    </w:p>
    <w:p w:rsidR="007B5AD2" w:rsidRDefault="00B03701" w:rsidP="0010758E">
      <w:pPr>
        <w:jc w:val="both"/>
      </w:pPr>
      <w:r>
        <w:t xml:space="preserve"> </w:t>
      </w:r>
      <w:r w:rsidR="00457913">
        <w:t xml:space="preserve">The </w:t>
      </w:r>
      <w:r w:rsidR="001F046F">
        <w:t>“</w:t>
      </w:r>
      <w:r w:rsidR="00457913">
        <w:t xml:space="preserve">Report </w:t>
      </w:r>
      <w:r w:rsidR="001F046F">
        <w:t xml:space="preserve">Type” </w:t>
      </w:r>
      <w:r w:rsidR="00457913">
        <w:t xml:space="preserve">control will be populated with the name of all Reports that the Administrator would have access to for this Organisation </w:t>
      </w:r>
      <w:r w:rsidR="008F3840">
        <w:t>(in</w:t>
      </w:r>
      <w:r w:rsidR="00DF5810">
        <w:t xml:space="preserve"> alphabetical order</w:t>
      </w:r>
      <w:r w:rsidR="00457913">
        <w:t>)</w:t>
      </w:r>
      <w:r w:rsidR="00DF5810">
        <w:t>.</w:t>
      </w:r>
    </w:p>
    <w:p w:rsidR="007B5AD2" w:rsidRDefault="007B5AD2" w:rsidP="0010758E">
      <w:pPr>
        <w:jc w:val="both"/>
      </w:pPr>
    </w:p>
    <w:p w:rsidR="007B5AD2" w:rsidRDefault="007C73D1" w:rsidP="0010758E">
      <w:pPr>
        <w:jc w:val="both"/>
      </w:pPr>
      <w:r>
        <w:t>When the user selects a Report they will be taken to the Report Screen that they would see if they navigated through the Report menu.</w:t>
      </w:r>
    </w:p>
    <w:p w:rsidR="002B2586" w:rsidRDefault="001F046F" w:rsidP="0010758E">
      <w:pPr>
        <w:keepNext/>
        <w:jc w:val="both"/>
      </w:pPr>
      <w:r>
        <w:rPr>
          <w:noProof/>
        </w:rPr>
        <w:lastRenderedPageBreak/>
        <w:drawing>
          <wp:inline distT="0" distB="0" distL="0" distR="0">
            <wp:extent cx="5935345" cy="3234055"/>
            <wp:effectExtent l="19050" t="0" r="8255" b="0"/>
            <wp:docPr id="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srcRect/>
                    <a:stretch>
                      <a:fillRect/>
                    </a:stretch>
                  </pic:blipFill>
                  <pic:spPr bwMode="auto">
                    <a:xfrm>
                      <a:off x="0" y="0"/>
                      <a:ext cx="5935345" cy="3234055"/>
                    </a:xfrm>
                    <a:prstGeom prst="rect">
                      <a:avLst/>
                    </a:prstGeom>
                    <a:noFill/>
                    <a:ln w="9525">
                      <a:noFill/>
                      <a:miter lim="800000"/>
                      <a:headEnd/>
                      <a:tailEnd/>
                    </a:ln>
                  </pic:spPr>
                </pic:pic>
              </a:graphicData>
            </a:graphic>
          </wp:inline>
        </w:drawing>
      </w:r>
    </w:p>
    <w:p w:rsidR="002B2586" w:rsidRPr="002B2586" w:rsidRDefault="002B2586" w:rsidP="0010758E">
      <w:pPr>
        <w:pStyle w:val="Caption"/>
        <w:jc w:val="both"/>
        <w:rPr>
          <w:lang w:val="en-AU"/>
        </w:rPr>
      </w:pPr>
      <w:r>
        <w:t xml:space="preserve">Figure </w:t>
      </w:r>
      <w:r w:rsidR="00BA45FD">
        <w:fldChar w:fldCharType="begin"/>
      </w:r>
      <w:r w:rsidR="006E6E11">
        <w:instrText xml:space="preserve"> SEQ Figure \* ARABIC </w:instrText>
      </w:r>
      <w:r w:rsidR="00BA45FD">
        <w:fldChar w:fldCharType="separate"/>
      </w:r>
      <w:r w:rsidR="008C5E83">
        <w:rPr>
          <w:noProof/>
        </w:rPr>
        <w:t>6</w:t>
      </w:r>
      <w:r w:rsidR="00BA45FD">
        <w:fldChar w:fldCharType="end"/>
      </w:r>
      <w:r>
        <w:t xml:space="preserve"> Periodic Report page for Org Admin (Report selected)</w:t>
      </w:r>
    </w:p>
    <w:p w:rsidR="00460A7A" w:rsidRDefault="00460A7A" w:rsidP="0010758E">
      <w:pPr>
        <w:jc w:val="both"/>
        <w:rPr>
          <w:lang w:val="en-AU"/>
        </w:rPr>
      </w:pPr>
    </w:p>
    <w:p w:rsidR="009F3F9F" w:rsidRDefault="009F3F9F" w:rsidP="0010758E">
      <w:pPr>
        <w:jc w:val="both"/>
        <w:rPr>
          <w:lang w:val="en-AU"/>
        </w:rPr>
      </w:pPr>
    </w:p>
    <w:p w:rsidR="009F3F9F" w:rsidRPr="00460A7A" w:rsidRDefault="009F3F9F" w:rsidP="0010758E">
      <w:pPr>
        <w:jc w:val="both"/>
        <w:rPr>
          <w:lang w:val="en-AU"/>
        </w:rPr>
      </w:pPr>
    </w:p>
    <w:p w:rsidR="00460A7A" w:rsidRDefault="00460A7A" w:rsidP="0010758E">
      <w:pPr>
        <w:pStyle w:val="Heading1"/>
        <w:jc w:val="both"/>
        <w:rPr>
          <w:lang w:val="en-AU"/>
        </w:rPr>
      </w:pPr>
      <w:bookmarkStart w:id="552" w:name="_Toc303234981"/>
      <w:r>
        <w:rPr>
          <w:lang w:val="en-AU"/>
        </w:rPr>
        <w:t>3    Additional fields required on Period Report screen for SALT Admins</w:t>
      </w:r>
      <w:bookmarkEnd w:id="552"/>
    </w:p>
    <w:p w:rsidR="00460A7A" w:rsidRPr="00460A7A" w:rsidRDefault="00460A7A" w:rsidP="0010758E">
      <w:pPr>
        <w:ind w:left="360"/>
        <w:jc w:val="both"/>
        <w:rPr>
          <w:lang w:val="en-AU"/>
        </w:rPr>
      </w:pPr>
      <w:bookmarkStart w:id="553" w:name="_Toc303234982"/>
      <w:r w:rsidRPr="00460A7A">
        <w:rPr>
          <w:rStyle w:val="Heading2Char"/>
        </w:rPr>
        <w:t>Requirement:</w:t>
      </w:r>
      <w:bookmarkEnd w:id="553"/>
      <w:r w:rsidRPr="00460A7A">
        <w:rPr>
          <w:lang w:val="en-AU"/>
        </w:rPr>
        <w:t xml:space="preserve"> Change the functionality of the new “Periodic Report Delivery” screen so that it provides the following features:</w:t>
      </w:r>
    </w:p>
    <w:p w:rsidR="00460A7A" w:rsidRPr="00460A7A" w:rsidRDefault="00460A7A" w:rsidP="0010758E">
      <w:pPr>
        <w:ind w:left="1080"/>
        <w:jc w:val="both"/>
        <w:rPr>
          <w:lang w:val="en-AU"/>
        </w:rPr>
      </w:pPr>
      <w:r>
        <w:rPr>
          <w:lang w:val="en-AU"/>
        </w:rPr>
        <w:t>3.1 For a SALT Admin a</w:t>
      </w:r>
      <w:r w:rsidRPr="00460A7A">
        <w:rPr>
          <w:lang w:val="en-AU"/>
        </w:rPr>
        <w:t xml:space="preserve"> list of the periodic reports </w:t>
      </w:r>
      <w:r w:rsidR="00715C23">
        <w:rPr>
          <w:lang w:val="en-AU"/>
        </w:rPr>
        <w:t xml:space="preserve">(filtered by the Organisation selected in the “Select Organisation” listbox in the top Left hand side of the application) </w:t>
      </w:r>
      <w:r w:rsidRPr="00460A7A">
        <w:rPr>
          <w:lang w:val="en-AU"/>
        </w:rPr>
        <w:t xml:space="preserve">created by </w:t>
      </w:r>
      <w:r>
        <w:rPr>
          <w:lang w:val="en-AU"/>
        </w:rPr>
        <w:t>all</w:t>
      </w:r>
      <w:r w:rsidRPr="00460A7A">
        <w:rPr>
          <w:lang w:val="en-AU"/>
        </w:rPr>
        <w:t xml:space="preserve"> org admin</w:t>
      </w:r>
      <w:r>
        <w:rPr>
          <w:lang w:val="en-AU"/>
        </w:rPr>
        <w:t>s</w:t>
      </w:r>
      <w:r w:rsidRPr="00460A7A">
        <w:rPr>
          <w:lang w:val="en-AU"/>
        </w:rPr>
        <w:t xml:space="preserve"> </w:t>
      </w:r>
      <w:r>
        <w:rPr>
          <w:lang w:val="en-AU"/>
        </w:rPr>
        <w:t>(so the salt admin can “manage” periodic reports if an org admin leaves or changes)</w:t>
      </w:r>
      <w:r w:rsidRPr="00460A7A">
        <w:rPr>
          <w:lang w:val="en-AU"/>
        </w:rPr>
        <w:t xml:space="preserve"> that contains the following columns:</w:t>
      </w:r>
    </w:p>
    <w:p w:rsidR="00EB6CCB" w:rsidRDefault="00EB6CCB" w:rsidP="0010758E">
      <w:pPr>
        <w:pStyle w:val="ListParagraph"/>
        <w:numPr>
          <w:ilvl w:val="0"/>
          <w:numId w:val="11"/>
        </w:numPr>
        <w:jc w:val="both"/>
        <w:rPr>
          <w:lang w:val="en-AU"/>
        </w:rPr>
      </w:pPr>
      <w:r>
        <w:rPr>
          <w:lang w:val="en-AU"/>
        </w:rPr>
        <w:t>Non localised Report Title entered by user in users character set (Heading Localised)</w:t>
      </w:r>
    </w:p>
    <w:p w:rsidR="00EB6CCB" w:rsidRDefault="00EB6CCB" w:rsidP="0010758E">
      <w:pPr>
        <w:pStyle w:val="ListParagraph"/>
        <w:numPr>
          <w:ilvl w:val="0"/>
          <w:numId w:val="11"/>
        </w:numPr>
        <w:jc w:val="both"/>
        <w:rPr>
          <w:lang w:val="en-AU"/>
        </w:rPr>
      </w:pPr>
      <w:r>
        <w:rPr>
          <w:lang w:val="en-AU"/>
        </w:rPr>
        <w:t>Localised Report Type (Heading Localised)</w:t>
      </w:r>
    </w:p>
    <w:p w:rsidR="00EB6CCB" w:rsidRDefault="00EB6CCB" w:rsidP="0010758E">
      <w:pPr>
        <w:pStyle w:val="ListParagraph"/>
        <w:numPr>
          <w:ilvl w:val="0"/>
          <w:numId w:val="11"/>
        </w:numPr>
        <w:jc w:val="both"/>
        <w:rPr>
          <w:lang w:val="en-AU"/>
        </w:rPr>
      </w:pPr>
      <w:r>
        <w:rPr>
          <w:lang w:val="en-AU"/>
        </w:rPr>
        <w:t>Localised Report Frequency (Heading Localised)</w:t>
      </w:r>
    </w:p>
    <w:p w:rsidR="00EB6CCB" w:rsidRDefault="00EB6CCB" w:rsidP="0010758E">
      <w:pPr>
        <w:pStyle w:val="ListParagraph"/>
        <w:numPr>
          <w:ilvl w:val="0"/>
          <w:numId w:val="11"/>
        </w:numPr>
        <w:jc w:val="both"/>
        <w:rPr>
          <w:lang w:val="en-AU"/>
        </w:rPr>
      </w:pPr>
      <w:r>
        <w:rPr>
          <w:lang w:val="en-AU"/>
        </w:rPr>
        <w:t>Date Created dd mmm yyyy (Heading Localised)</w:t>
      </w:r>
    </w:p>
    <w:p w:rsidR="00EB6CCB" w:rsidRDefault="00EB6CCB" w:rsidP="0010758E">
      <w:pPr>
        <w:pStyle w:val="ListParagraph"/>
        <w:numPr>
          <w:ilvl w:val="0"/>
          <w:numId w:val="11"/>
        </w:numPr>
        <w:jc w:val="both"/>
        <w:rPr>
          <w:lang w:val="en-AU"/>
        </w:rPr>
      </w:pPr>
      <w:r>
        <w:rPr>
          <w:lang w:val="en-AU"/>
        </w:rPr>
        <w:t>Report Starts on dd mmm yyyy (Heading Localised)</w:t>
      </w:r>
    </w:p>
    <w:p w:rsidR="00EB6CCB" w:rsidRDefault="00EB6CCB" w:rsidP="0010758E">
      <w:pPr>
        <w:pStyle w:val="ListParagraph"/>
        <w:numPr>
          <w:ilvl w:val="0"/>
          <w:numId w:val="11"/>
        </w:numPr>
        <w:jc w:val="both"/>
        <w:rPr>
          <w:lang w:val="en-AU"/>
        </w:rPr>
      </w:pPr>
      <w:r>
        <w:rPr>
          <w:lang w:val="en-AU"/>
        </w:rPr>
        <w:t>Report Ends on dd mmm yyyy (Heading Localised)</w:t>
      </w:r>
    </w:p>
    <w:p w:rsidR="00EB6CCB" w:rsidRDefault="00EB6CCB" w:rsidP="0010758E">
      <w:pPr>
        <w:pStyle w:val="ListParagraph"/>
        <w:numPr>
          <w:ilvl w:val="0"/>
          <w:numId w:val="11"/>
        </w:numPr>
        <w:jc w:val="both"/>
        <w:rPr>
          <w:lang w:val="en-AU"/>
        </w:rPr>
      </w:pPr>
      <w:r>
        <w:rPr>
          <w:lang w:val="en-AU"/>
        </w:rPr>
        <w:t>Next date when the report will run</w:t>
      </w:r>
    </w:p>
    <w:p w:rsidR="00EB6CCB" w:rsidRDefault="00EB6CCB" w:rsidP="0010758E">
      <w:pPr>
        <w:pStyle w:val="ListParagraph"/>
        <w:numPr>
          <w:ilvl w:val="0"/>
          <w:numId w:val="11"/>
        </w:numPr>
        <w:jc w:val="both"/>
        <w:rPr>
          <w:lang w:val="en-AU"/>
        </w:rPr>
      </w:pPr>
      <w:r>
        <w:rPr>
          <w:lang w:val="en-AU"/>
        </w:rPr>
        <w:t>Report owner</w:t>
      </w:r>
    </w:p>
    <w:p w:rsidR="00EB6CCB" w:rsidRDefault="00EB6CCB" w:rsidP="0010758E">
      <w:pPr>
        <w:pStyle w:val="ListParagraph"/>
        <w:numPr>
          <w:ilvl w:val="0"/>
          <w:numId w:val="11"/>
        </w:numPr>
        <w:jc w:val="both"/>
        <w:rPr>
          <w:lang w:val="en-AU"/>
        </w:rPr>
      </w:pPr>
      <w:r>
        <w:rPr>
          <w:lang w:val="en-AU"/>
        </w:rPr>
        <w:t>Admin type: This will show the admin type of report owner; U for unit admin and O for organisation admin</w:t>
      </w:r>
    </w:p>
    <w:p w:rsidR="00EB6CCB" w:rsidRDefault="00EB6CCB" w:rsidP="0010758E">
      <w:pPr>
        <w:pStyle w:val="ListParagraph"/>
        <w:numPr>
          <w:ilvl w:val="0"/>
          <w:numId w:val="11"/>
        </w:numPr>
        <w:jc w:val="both"/>
        <w:rPr>
          <w:ins w:id="554" w:author="John Hedlefs" w:date="2011-09-07T13:56:00Z"/>
          <w:lang w:val="en-AU"/>
        </w:rPr>
      </w:pPr>
      <w:r>
        <w:rPr>
          <w:lang w:val="en-AU"/>
        </w:rPr>
        <w:t>Non-localised “Report Delivered to” (Heading Localised). This will either contain the name of the recipient if the report is delivered to single user, or it will contain the number of recipients if the report is delivered to more than 1 user</w:t>
      </w:r>
    </w:p>
    <w:p w:rsidR="002D0849" w:rsidRDefault="002D0849" w:rsidP="0010758E">
      <w:pPr>
        <w:pStyle w:val="ListParagraph"/>
        <w:numPr>
          <w:ilvl w:val="0"/>
          <w:numId w:val="11"/>
        </w:numPr>
        <w:jc w:val="both"/>
        <w:rPr>
          <w:lang w:val="en-AU"/>
        </w:rPr>
      </w:pPr>
      <w:ins w:id="555" w:author="John Hedlefs" w:date="2011-09-07T13:56:00Z">
        <w:r>
          <w:rPr>
            <w:lang w:val="en-AU"/>
          </w:rPr>
          <w:t>Organisation and Unit Administrators will not s</w:t>
        </w:r>
      </w:ins>
      <w:ins w:id="556" w:author="John Hedlefs" w:date="2011-09-07T13:57:00Z">
        <w:r>
          <w:rPr>
            <w:lang w:val="en-AU"/>
          </w:rPr>
          <w:t>ee Report Schedules created by SALT admins.</w:t>
        </w:r>
      </w:ins>
    </w:p>
    <w:p w:rsidR="00304931" w:rsidRDefault="00304931" w:rsidP="0010758E">
      <w:pPr>
        <w:jc w:val="both"/>
        <w:rPr>
          <w:lang w:val="en-AU"/>
        </w:rPr>
      </w:pPr>
    </w:p>
    <w:p w:rsidR="00304931" w:rsidRPr="00460A7A" w:rsidRDefault="00B97293" w:rsidP="0010758E">
      <w:pPr>
        <w:ind w:left="1080"/>
        <w:jc w:val="both"/>
        <w:rPr>
          <w:lang w:val="en-AU"/>
        </w:rPr>
      </w:pPr>
      <w:r>
        <w:rPr>
          <w:lang w:val="en-AU"/>
        </w:rPr>
        <w:t>3.2 Function</w:t>
      </w:r>
      <w:r w:rsidR="00304931" w:rsidRPr="00460A7A">
        <w:rPr>
          <w:lang w:val="en-AU"/>
        </w:rPr>
        <w:t xml:space="preserve"> to Delete/Remove selected reports</w:t>
      </w:r>
    </w:p>
    <w:p w:rsidR="00304931" w:rsidRPr="00460A7A" w:rsidRDefault="00304931" w:rsidP="0010758E">
      <w:pPr>
        <w:ind w:left="1080"/>
        <w:jc w:val="both"/>
        <w:rPr>
          <w:lang w:val="en-AU"/>
        </w:rPr>
      </w:pPr>
      <w:r>
        <w:rPr>
          <w:lang w:val="en-AU"/>
        </w:rPr>
        <w:t>3.</w:t>
      </w:r>
      <w:r w:rsidR="00B97293">
        <w:rPr>
          <w:lang w:val="en-AU"/>
        </w:rPr>
        <w:t>3</w:t>
      </w:r>
      <w:r>
        <w:rPr>
          <w:lang w:val="en-AU"/>
        </w:rPr>
        <w:t xml:space="preserve">  </w:t>
      </w:r>
      <w:r w:rsidRPr="00460A7A">
        <w:rPr>
          <w:lang w:val="en-AU"/>
        </w:rPr>
        <w:t>Function to Edit/Change a selected report (should return the org admin to the original screen where the report was created, with the current params/criteria filled in – do not want to be able to edit the selected report on the “Periodic Report Delivery” screen)</w:t>
      </w:r>
    </w:p>
    <w:p w:rsidR="00304931" w:rsidRDefault="00B97293" w:rsidP="0010758E">
      <w:pPr>
        <w:ind w:left="1080"/>
        <w:jc w:val="both"/>
        <w:rPr>
          <w:lang w:val="en-AU"/>
        </w:rPr>
      </w:pPr>
      <w:r>
        <w:rPr>
          <w:lang w:val="en-AU"/>
        </w:rPr>
        <w:t>3.</w:t>
      </w:r>
      <w:r w:rsidR="00C768DD">
        <w:rPr>
          <w:lang w:val="en-AU"/>
        </w:rPr>
        <w:t>4</w:t>
      </w:r>
      <w:r w:rsidR="00304931">
        <w:rPr>
          <w:lang w:val="en-AU"/>
        </w:rPr>
        <w:t xml:space="preserve"> This list can be sorted in ascending or descending order (toggled) on a column by clicking the column name </w:t>
      </w:r>
    </w:p>
    <w:p w:rsidR="006D511F" w:rsidRDefault="006D511F" w:rsidP="006D511F">
      <w:pPr>
        <w:ind w:left="1080"/>
        <w:jc w:val="both"/>
        <w:rPr>
          <w:lang w:val="en-AU"/>
        </w:rPr>
      </w:pPr>
      <w:r>
        <w:rPr>
          <w:lang w:val="en-AU"/>
        </w:rPr>
        <w:t>3.5 There will be an “Export” button at the top right corner of the screen which will allow to export the grid (shown in figure below). There will be a dropdown list to choose the format in which the admin wants the grid. The supported document types for export will be CSV, Microsoft Excel, and PDF.</w:t>
      </w:r>
    </w:p>
    <w:p w:rsidR="00715C23" w:rsidRDefault="00715C23" w:rsidP="006D511F">
      <w:pPr>
        <w:ind w:left="1080"/>
        <w:jc w:val="both"/>
        <w:rPr>
          <w:lang w:val="en-AU"/>
        </w:rPr>
      </w:pPr>
      <w:r>
        <w:rPr>
          <w:lang w:val="en-AU"/>
        </w:rPr>
        <w:t>3.6 Create new Reports delivered to the Salt Admin for the Organisation selected in the “Select Organisation” listbox in the top Left hand side of the application.</w:t>
      </w:r>
    </w:p>
    <w:p w:rsidR="006D511F" w:rsidRDefault="006D511F" w:rsidP="0010758E">
      <w:pPr>
        <w:ind w:left="1080"/>
        <w:jc w:val="both"/>
        <w:rPr>
          <w:lang w:val="en-AU"/>
        </w:rPr>
      </w:pPr>
    </w:p>
    <w:p w:rsidR="00304931" w:rsidRPr="00304931" w:rsidRDefault="00304931" w:rsidP="0010758E">
      <w:pPr>
        <w:jc w:val="both"/>
        <w:rPr>
          <w:lang w:val="en-AU"/>
        </w:rPr>
      </w:pPr>
    </w:p>
    <w:p w:rsidR="009F3F9F" w:rsidRDefault="009F3F9F" w:rsidP="0010758E">
      <w:pPr>
        <w:pStyle w:val="Heading2"/>
        <w:jc w:val="both"/>
        <w:rPr>
          <w:lang w:val="en-AU"/>
        </w:rPr>
      </w:pPr>
      <w:bookmarkStart w:id="557" w:name="_Toc303234983"/>
      <w:r>
        <w:rPr>
          <w:lang w:val="en-AU"/>
        </w:rPr>
        <w:t>Proposed screenshot:</w:t>
      </w:r>
      <w:bookmarkEnd w:id="557"/>
    </w:p>
    <w:p w:rsidR="00197330" w:rsidRDefault="007227BB" w:rsidP="001472D5">
      <w:pPr>
        <w:keepNext/>
        <w:jc w:val="both"/>
      </w:pPr>
      <w:ins w:id="558" w:author="John Hedlefs" w:date="2011-09-07T13:59:00Z">
        <w:r>
          <w:rPr>
            <w:noProof/>
          </w:rPr>
          <w:drawing>
            <wp:inline distT="0" distB="0" distL="0" distR="0">
              <wp:extent cx="5937885" cy="2680335"/>
              <wp:effectExtent l="19050" t="0" r="5715" b="0"/>
              <wp:docPr id="1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37885" cy="2680335"/>
                      </a:xfrm>
                      <a:prstGeom prst="rect">
                        <a:avLst/>
                      </a:prstGeom>
                      <a:noFill/>
                      <a:ln w="9525">
                        <a:noFill/>
                        <a:miter lim="800000"/>
                        <a:headEnd/>
                        <a:tailEnd/>
                      </a:ln>
                    </pic:spPr>
                  </pic:pic>
                </a:graphicData>
              </a:graphic>
            </wp:inline>
          </w:drawing>
        </w:r>
      </w:ins>
      <w:del w:id="559" w:author="John Hedlefs" w:date="2011-09-07T13:59:00Z">
        <w:r w:rsidR="001472D5" w:rsidDel="007227BB">
          <w:rPr>
            <w:noProof/>
          </w:rPr>
          <w:drawing>
            <wp:inline distT="0" distB="0" distL="0" distR="0">
              <wp:extent cx="5617845" cy="3060646"/>
              <wp:effectExtent l="19050" t="0" r="1905" b="0"/>
              <wp:docPr id="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618291" cy="3060889"/>
                      </a:xfrm>
                      <a:prstGeom prst="rect">
                        <a:avLst/>
                      </a:prstGeom>
                      <a:noFill/>
                      <a:ln w="9525">
                        <a:noFill/>
                        <a:miter lim="800000"/>
                        <a:headEnd/>
                        <a:tailEnd/>
                      </a:ln>
                    </pic:spPr>
                  </pic:pic>
                </a:graphicData>
              </a:graphic>
            </wp:inline>
          </w:drawing>
        </w:r>
      </w:del>
    </w:p>
    <w:p w:rsidR="009F3F9F" w:rsidRDefault="00197330" w:rsidP="0010758E">
      <w:pPr>
        <w:pStyle w:val="Caption"/>
        <w:jc w:val="both"/>
        <w:rPr>
          <w:lang w:val="en-AU"/>
        </w:rPr>
      </w:pPr>
      <w:r>
        <w:t xml:space="preserve">Figure </w:t>
      </w:r>
      <w:r w:rsidR="00BA45FD">
        <w:fldChar w:fldCharType="begin"/>
      </w:r>
      <w:r w:rsidR="006E6E11">
        <w:instrText xml:space="preserve"> SEQ Figure \* ARABIC </w:instrText>
      </w:r>
      <w:r w:rsidR="00BA45FD">
        <w:fldChar w:fldCharType="separate"/>
      </w:r>
      <w:r w:rsidR="008C5E83">
        <w:rPr>
          <w:noProof/>
        </w:rPr>
        <w:t>7</w:t>
      </w:r>
      <w:r w:rsidR="00BA45FD">
        <w:fldChar w:fldCharType="end"/>
      </w:r>
      <w:r>
        <w:t xml:space="preserve"> SALT Admin Periodic Report page (No Report selected)</w:t>
      </w:r>
    </w:p>
    <w:p w:rsidR="009F3F9F" w:rsidRDefault="007227BB" w:rsidP="0010758E">
      <w:pPr>
        <w:jc w:val="both"/>
        <w:rPr>
          <w:lang w:val="en-AU"/>
        </w:rPr>
      </w:pPr>
      <w:ins w:id="560" w:author="John Hedlefs" w:date="2011-09-07T14:00:00Z">
        <w:r>
          <w:rPr>
            <w:lang w:val="en-AU"/>
          </w:rPr>
          <w:t>See section 2 for detail.</w:t>
        </w:r>
      </w:ins>
    </w:p>
    <w:p w:rsidR="00B03E86" w:rsidRDefault="003C45F1" w:rsidP="0010758E">
      <w:pPr>
        <w:pStyle w:val="Heading1"/>
        <w:jc w:val="both"/>
        <w:rPr>
          <w:lang w:val="en-AU"/>
        </w:rPr>
      </w:pPr>
      <w:bookmarkStart w:id="561" w:name="_Toc303234984"/>
      <w:r>
        <w:rPr>
          <w:lang w:val="en-AU"/>
        </w:rPr>
        <w:t xml:space="preserve">4. </w:t>
      </w:r>
      <w:r w:rsidR="00B03E86">
        <w:rPr>
          <w:lang w:val="en-AU"/>
        </w:rPr>
        <w:t>Delete/</w:t>
      </w:r>
      <w:r>
        <w:rPr>
          <w:lang w:val="en-AU"/>
        </w:rPr>
        <w:t>Re-assign</w:t>
      </w:r>
      <w:r w:rsidR="00B03E86">
        <w:rPr>
          <w:lang w:val="en-AU"/>
        </w:rPr>
        <w:t xml:space="preserve"> Reports to another user when a User is made inactive.</w:t>
      </w:r>
      <w:bookmarkEnd w:id="561"/>
    </w:p>
    <w:p w:rsidR="00B03E86" w:rsidRDefault="00B03E86" w:rsidP="0010758E">
      <w:pPr>
        <w:ind w:left="360"/>
        <w:jc w:val="both"/>
        <w:rPr>
          <w:b/>
          <w:lang w:val="en-AU"/>
        </w:rPr>
      </w:pPr>
      <w:r>
        <w:rPr>
          <w:b/>
          <w:lang w:val="en-AU"/>
        </w:rPr>
        <w:t xml:space="preserve">Requirement: </w:t>
      </w:r>
    </w:p>
    <w:p w:rsidR="00B03E86" w:rsidRDefault="00B03E86" w:rsidP="0010758E">
      <w:pPr>
        <w:pStyle w:val="ListParagraph"/>
        <w:ind w:left="1080"/>
        <w:jc w:val="both"/>
        <w:rPr>
          <w:lang w:val="en-AU"/>
        </w:rPr>
      </w:pPr>
      <w:r>
        <w:rPr>
          <w:lang w:val="en-AU"/>
        </w:rPr>
        <w:t>The admin should be notified that the inactive user was either the owner of (in the case of an org admin) or a recipient of the following periodic reports.  The admin should then be given the following choice for each periodic report that relates to the inactive user:</w:t>
      </w:r>
    </w:p>
    <w:p w:rsidR="00B03E86" w:rsidRDefault="00B03E86" w:rsidP="0010758E">
      <w:pPr>
        <w:pStyle w:val="ListParagraph"/>
        <w:numPr>
          <w:ilvl w:val="1"/>
          <w:numId w:val="26"/>
        </w:numPr>
        <w:jc w:val="both"/>
        <w:rPr>
          <w:lang w:val="en-AU"/>
        </w:rPr>
      </w:pPr>
      <w:r>
        <w:rPr>
          <w:lang w:val="en-AU"/>
        </w:rPr>
        <w:t>Reassign the report to another user.  If the inactive user was the owner of the report, then the selected replacement user will become the new owner.  If the inactive user was just a recipient of the report, then the selected replacement user will now receive the report instead of the inactive user (other recipients remain unchanged).</w:t>
      </w:r>
    </w:p>
    <w:p w:rsidR="001E0EBB" w:rsidRDefault="001E0EBB" w:rsidP="0010758E">
      <w:pPr>
        <w:pStyle w:val="ListParagraph"/>
        <w:numPr>
          <w:ilvl w:val="1"/>
          <w:numId w:val="26"/>
        </w:numPr>
        <w:jc w:val="both"/>
        <w:rPr>
          <w:lang w:val="en-AU"/>
        </w:rPr>
      </w:pPr>
      <w:r>
        <w:rPr>
          <w:lang w:val="en-AU"/>
        </w:rPr>
        <w:lastRenderedPageBreak/>
        <w:t>Delete the schedule (a Re</w:t>
      </w:r>
      <w:r w:rsidR="00335FA5">
        <w:rPr>
          <w:lang w:val="en-AU"/>
        </w:rPr>
        <w:t xml:space="preserve">cord of deleted schedules will </w:t>
      </w:r>
      <w:r>
        <w:rPr>
          <w:lang w:val="en-AU"/>
        </w:rPr>
        <w:t xml:space="preserve">be kept </w:t>
      </w:r>
      <w:r w:rsidR="00335FA5">
        <w:rPr>
          <w:lang w:val="en-AU"/>
        </w:rPr>
        <w:t>however there will be no way to view deleted schedules at this time)</w:t>
      </w:r>
    </w:p>
    <w:p w:rsidR="00B03E86" w:rsidRDefault="00B03E86" w:rsidP="0010758E">
      <w:pPr>
        <w:pStyle w:val="ListParagraph"/>
        <w:jc w:val="both"/>
        <w:rPr>
          <w:lang w:val="en-AU"/>
        </w:rPr>
      </w:pPr>
    </w:p>
    <w:p w:rsidR="00B03E86" w:rsidRDefault="00B03E86" w:rsidP="0010758E">
      <w:pPr>
        <w:pStyle w:val="ListParagraph"/>
        <w:jc w:val="both"/>
        <w:rPr>
          <w:lang w:val="en-AU"/>
        </w:rPr>
      </w:pPr>
      <w:r>
        <w:rPr>
          <w:lang w:val="en-AU"/>
        </w:rPr>
        <w:t>There are 7 (identified) circumstances when a user’s reports may be required to be transferred to another user or deleted:</w:t>
      </w:r>
    </w:p>
    <w:p w:rsidR="00B03E86" w:rsidRDefault="00B03E86" w:rsidP="0010758E">
      <w:pPr>
        <w:pStyle w:val="ListParagraph"/>
        <w:numPr>
          <w:ilvl w:val="2"/>
          <w:numId w:val="27"/>
        </w:numPr>
        <w:jc w:val="both"/>
        <w:rPr>
          <w:lang w:val="en-AU"/>
        </w:rPr>
      </w:pPr>
      <w:r>
        <w:rPr>
          <w:lang w:val="en-AU"/>
        </w:rPr>
        <w:t>At the time a user is made inactive (archived) from the User Details screen.</w:t>
      </w:r>
    </w:p>
    <w:p w:rsidR="00B03E86" w:rsidRDefault="00B03E86" w:rsidP="0010758E">
      <w:pPr>
        <w:pStyle w:val="ListParagraph"/>
        <w:numPr>
          <w:ilvl w:val="2"/>
          <w:numId w:val="27"/>
        </w:numPr>
        <w:jc w:val="both"/>
        <w:rPr>
          <w:lang w:val="en-AU"/>
        </w:rPr>
      </w:pPr>
      <w:r>
        <w:rPr>
          <w:lang w:val="en-AU"/>
        </w:rPr>
        <w:t>At the time that the users replacement is entered into the system (may be much later after the user is made inactive) from the New User screen.</w:t>
      </w:r>
    </w:p>
    <w:p w:rsidR="00B03E86" w:rsidRDefault="00B03E86" w:rsidP="0010758E">
      <w:pPr>
        <w:pStyle w:val="ListParagraph"/>
        <w:numPr>
          <w:ilvl w:val="2"/>
          <w:numId w:val="27"/>
        </w:numPr>
        <w:jc w:val="both"/>
        <w:rPr>
          <w:lang w:val="en-AU"/>
        </w:rPr>
      </w:pPr>
      <w:r>
        <w:rPr>
          <w:lang w:val="en-AU"/>
        </w:rPr>
        <w:t>At the time that the users replacement is entered into the system (may be much later after the user is made inactive) from an import (CSV or XML).</w:t>
      </w:r>
    </w:p>
    <w:p w:rsidR="00B03E86" w:rsidRDefault="00B03E86" w:rsidP="0010758E">
      <w:pPr>
        <w:pStyle w:val="ListParagraph"/>
        <w:numPr>
          <w:ilvl w:val="2"/>
          <w:numId w:val="27"/>
        </w:numPr>
        <w:jc w:val="both"/>
        <w:rPr>
          <w:lang w:val="en-AU"/>
        </w:rPr>
      </w:pPr>
      <w:r>
        <w:rPr>
          <w:lang w:val="en-AU"/>
        </w:rPr>
        <w:t>When a group of users are made inactive (archived) from the Archive Users screen.</w:t>
      </w:r>
    </w:p>
    <w:p w:rsidR="00B03E86" w:rsidRDefault="00B03E86" w:rsidP="0010758E">
      <w:pPr>
        <w:pStyle w:val="ListParagraph"/>
        <w:numPr>
          <w:ilvl w:val="2"/>
          <w:numId w:val="27"/>
        </w:numPr>
        <w:jc w:val="both"/>
        <w:rPr>
          <w:lang w:val="en-AU"/>
        </w:rPr>
      </w:pPr>
      <w:r>
        <w:rPr>
          <w:lang w:val="en-AU"/>
        </w:rPr>
        <w:t>When a group of users are made inactive due to an import (CSV or XML)</w:t>
      </w:r>
    </w:p>
    <w:p w:rsidR="00B03E86" w:rsidRDefault="00B03E86" w:rsidP="0010758E">
      <w:pPr>
        <w:pStyle w:val="ListParagraph"/>
        <w:numPr>
          <w:ilvl w:val="2"/>
          <w:numId w:val="27"/>
        </w:numPr>
        <w:jc w:val="both"/>
        <w:rPr>
          <w:lang w:val="en-AU"/>
        </w:rPr>
      </w:pPr>
      <w:r>
        <w:rPr>
          <w:lang w:val="en-AU"/>
        </w:rPr>
        <w:t>When a SALT administrator performs maintenance on reports (to inactive users) (for example Reports that were not transferred to the user’s replacement).</w:t>
      </w:r>
    </w:p>
    <w:p w:rsidR="00B03E86" w:rsidRDefault="00B03E86" w:rsidP="0010758E">
      <w:pPr>
        <w:pStyle w:val="ListParagraph"/>
        <w:numPr>
          <w:ilvl w:val="2"/>
          <w:numId w:val="27"/>
        </w:numPr>
        <w:jc w:val="both"/>
        <w:rPr>
          <w:lang w:val="en-AU"/>
        </w:rPr>
      </w:pPr>
      <w:r>
        <w:rPr>
          <w:lang w:val="en-AU"/>
        </w:rPr>
        <w:t>At such other time that a SALT administrator needs to maintain an Organisations Scheduled Reports.</w:t>
      </w:r>
    </w:p>
    <w:p w:rsidR="00B03E86" w:rsidRDefault="00B03E86" w:rsidP="0010758E">
      <w:pPr>
        <w:pStyle w:val="ListParagraph"/>
        <w:ind w:left="1080"/>
        <w:jc w:val="both"/>
        <w:rPr>
          <w:lang w:val="en-AU"/>
        </w:rPr>
      </w:pPr>
    </w:p>
    <w:p w:rsidR="00B03E86" w:rsidRDefault="00B03E86" w:rsidP="0010758E">
      <w:pPr>
        <w:pStyle w:val="ListParagraph"/>
        <w:ind w:left="1080"/>
        <w:jc w:val="both"/>
        <w:rPr>
          <w:lang w:val="en-AU"/>
        </w:rPr>
      </w:pPr>
    </w:p>
    <w:p w:rsidR="00B03E86" w:rsidRDefault="00B03E86" w:rsidP="0010758E">
      <w:pPr>
        <w:jc w:val="both"/>
        <w:rPr>
          <w:lang w:val="en-AU"/>
        </w:rPr>
      </w:pPr>
      <w:r>
        <w:rPr>
          <w:lang w:val="en-AU"/>
        </w:rPr>
        <w:t xml:space="preserve">There are </w:t>
      </w:r>
      <w:r w:rsidR="00871539">
        <w:rPr>
          <w:lang w:val="en-AU"/>
        </w:rPr>
        <w:t xml:space="preserve">5 </w:t>
      </w:r>
      <w:r>
        <w:rPr>
          <w:lang w:val="en-AU"/>
        </w:rPr>
        <w:t xml:space="preserve">webpages where an admin can </w:t>
      </w:r>
      <w:r w:rsidR="00304898">
        <w:rPr>
          <w:lang w:val="en-AU"/>
        </w:rPr>
        <w:t xml:space="preserve">modify </w:t>
      </w:r>
      <w:r w:rsidR="00F96836">
        <w:rPr>
          <w:lang w:val="en-AU"/>
        </w:rPr>
        <w:t>users so that Periodic Report Schedules owned by the user can no longer be delivered</w:t>
      </w:r>
      <w:r>
        <w:rPr>
          <w:lang w:val="en-AU"/>
        </w:rPr>
        <w:t>:</w:t>
      </w:r>
    </w:p>
    <w:p w:rsidR="00B03E86" w:rsidRDefault="00B03E86" w:rsidP="0010758E">
      <w:pPr>
        <w:jc w:val="both"/>
        <w:rPr>
          <w:lang w:val="en-AU"/>
        </w:rPr>
      </w:pPr>
    </w:p>
    <w:p w:rsidR="00B03E86" w:rsidRDefault="00B03E86" w:rsidP="0010758E">
      <w:pPr>
        <w:pStyle w:val="ListParagraph"/>
        <w:numPr>
          <w:ilvl w:val="0"/>
          <w:numId w:val="28"/>
        </w:numPr>
        <w:jc w:val="both"/>
        <w:rPr>
          <w:lang w:val="en-AU"/>
        </w:rPr>
      </w:pPr>
      <w:r>
        <w:rPr>
          <w:lang w:val="en-AU"/>
        </w:rPr>
        <w:t>Make a single user inactive in the “User Details” screen</w:t>
      </w:r>
    </w:p>
    <w:p w:rsidR="00B03E86" w:rsidRDefault="00B03E86" w:rsidP="0010758E">
      <w:pPr>
        <w:pStyle w:val="ListParagraph"/>
        <w:numPr>
          <w:ilvl w:val="0"/>
          <w:numId w:val="28"/>
        </w:numPr>
        <w:jc w:val="both"/>
        <w:rPr>
          <w:lang w:val="en-AU"/>
        </w:rPr>
      </w:pPr>
      <w:r>
        <w:rPr>
          <w:lang w:val="en-AU"/>
        </w:rPr>
        <w:t>Make bulk users inactive in the “Archive Users” screen</w:t>
      </w:r>
    </w:p>
    <w:p w:rsidR="00B03E86" w:rsidRDefault="00B03E86" w:rsidP="0010758E">
      <w:pPr>
        <w:pStyle w:val="ListParagraph"/>
        <w:numPr>
          <w:ilvl w:val="0"/>
          <w:numId w:val="28"/>
        </w:numPr>
        <w:jc w:val="both"/>
        <w:rPr>
          <w:lang w:val="en-AU"/>
        </w:rPr>
      </w:pPr>
      <w:r>
        <w:rPr>
          <w:lang w:val="en-AU"/>
        </w:rPr>
        <w:t>Make bulk users inactive at import of users</w:t>
      </w:r>
    </w:p>
    <w:p w:rsidR="00304898" w:rsidRDefault="00304898" w:rsidP="0010758E">
      <w:pPr>
        <w:pStyle w:val="ListParagraph"/>
        <w:numPr>
          <w:ilvl w:val="0"/>
          <w:numId w:val="28"/>
        </w:numPr>
        <w:jc w:val="both"/>
        <w:rPr>
          <w:lang w:val="en-AU"/>
        </w:rPr>
      </w:pPr>
      <w:r>
        <w:rPr>
          <w:lang w:val="en-AU"/>
        </w:rPr>
        <w:t>Revoke an Organisation admin (Remove Organisation rights of a user)</w:t>
      </w:r>
    </w:p>
    <w:p w:rsidR="00462FB9" w:rsidRDefault="00462FB9" w:rsidP="0010758E">
      <w:pPr>
        <w:pStyle w:val="ListParagraph"/>
        <w:numPr>
          <w:ilvl w:val="0"/>
          <w:numId w:val="28"/>
        </w:numPr>
        <w:jc w:val="both"/>
        <w:rPr>
          <w:lang w:val="en-AU"/>
        </w:rPr>
      </w:pPr>
      <w:r>
        <w:rPr>
          <w:lang w:val="en-AU"/>
        </w:rPr>
        <w:t>Revoke an Unit admin</w:t>
      </w:r>
    </w:p>
    <w:p w:rsidR="00B03E86" w:rsidRDefault="00B03E86" w:rsidP="0010758E">
      <w:pPr>
        <w:jc w:val="both"/>
        <w:rPr>
          <w:lang w:val="en-AU"/>
        </w:rPr>
      </w:pPr>
    </w:p>
    <w:p w:rsidR="00B03E86" w:rsidRDefault="00B03E86" w:rsidP="0010758E">
      <w:pPr>
        <w:jc w:val="both"/>
        <w:rPr>
          <w:lang w:val="en-AU"/>
        </w:rPr>
      </w:pPr>
    </w:p>
    <w:p w:rsidR="00B03E86" w:rsidRDefault="00B03E86" w:rsidP="0010758E">
      <w:pPr>
        <w:pStyle w:val="ListParagraph"/>
        <w:numPr>
          <w:ilvl w:val="1"/>
          <w:numId w:val="29"/>
        </w:numPr>
        <w:jc w:val="both"/>
        <w:rPr>
          <w:lang w:val="en-AU"/>
        </w:rPr>
      </w:pPr>
      <w:r>
        <w:rPr>
          <w:lang w:val="en-AU"/>
        </w:rPr>
        <w:t xml:space="preserve"> On the “User Details” screen, when the admin unchecks the “User Active” checkbox and clicks “Save” button, a new screen is displayed asking if periodic reports </w:t>
      </w:r>
      <w:r w:rsidR="00871539">
        <w:rPr>
          <w:lang w:val="en-AU"/>
        </w:rPr>
        <w:t>owned by</w:t>
      </w:r>
      <w:r>
        <w:rPr>
          <w:lang w:val="en-AU"/>
        </w:rPr>
        <w:t xml:space="preserve"> this user should be modified. </w:t>
      </w:r>
    </w:p>
    <w:p w:rsidR="00B03E86" w:rsidRDefault="00B03E86" w:rsidP="0010758E">
      <w:pPr>
        <w:pStyle w:val="ListParagraph"/>
        <w:ind w:left="644"/>
        <w:jc w:val="both"/>
        <w:rPr>
          <w:lang w:val="en-AU"/>
        </w:rPr>
      </w:pPr>
    </w:p>
    <w:p w:rsidR="00B03E86" w:rsidRDefault="00B03E86" w:rsidP="0010758E">
      <w:pPr>
        <w:pStyle w:val="ListParagraph"/>
        <w:ind w:left="644"/>
        <w:jc w:val="both"/>
        <w:rPr>
          <w:lang w:val="en-AU"/>
        </w:rPr>
      </w:pPr>
      <w:r>
        <w:rPr>
          <w:noProof/>
        </w:rPr>
        <w:drawing>
          <wp:inline distT="0" distB="0" distL="0" distR="0">
            <wp:extent cx="4516120" cy="2030730"/>
            <wp:effectExtent l="0" t="0" r="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6120" cy="2030730"/>
                    </a:xfrm>
                    <a:prstGeom prst="rect">
                      <a:avLst/>
                    </a:prstGeom>
                    <a:noFill/>
                    <a:ln>
                      <a:noFill/>
                    </a:ln>
                  </pic:spPr>
                </pic:pic>
              </a:graphicData>
            </a:graphic>
          </wp:inline>
        </w:drawing>
      </w:r>
    </w:p>
    <w:p w:rsidR="00B03E86" w:rsidRDefault="00B03E86" w:rsidP="0010758E">
      <w:pPr>
        <w:pStyle w:val="ListParagraph"/>
        <w:ind w:left="644"/>
        <w:jc w:val="both"/>
        <w:rPr>
          <w:lang w:val="en-AU"/>
        </w:rPr>
      </w:pPr>
    </w:p>
    <w:p w:rsidR="00B03E86" w:rsidRDefault="00A90030" w:rsidP="0010758E">
      <w:pPr>
        <w:pStyle w:val="ListParagraph"/>
        <w:ind w:left="644"/>
        <w:jc w:val="both"/>
        <w:rPr>
          <w:lang w:val="en-AU"/>
        </w:rPr>
      </w:pPr>
      <w:r>
        <w:rPr>
          <w:noProof/>
        </w:rPr>
        <w:lastRenderedPageBreak/>
        <w:drawing>
          <wp:inline distT="0" distB="0" distL="0" distR="0">
            <wp:extent cx="5939155" cy="3606800"/>
            <wp:effectExtent l="19050" t="0" r="4445" b="0"/>
            <wp:docPr id="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5939155" cy="3606800"/>
                    </a:xfrm>
                    <a:prstGeom prst="rect">
                      <a:avLst/>
                    </a:prstGeom>
                    <a:noFill/>
                    <a:ln w="9525">
                      <a:noFill/>
                      <a:miter lim="800000"/>
                      <a:headEnd/>
                      <a:tailEnd/>
                    </a:ln>
                  </pic:spPr>
                </pic:pic>
              </a:graphicData>
            </a:graphic>
          </wp:inline>
        </w:drawing>
      </w:r>
    </w:p>
    <w:p w:rsidR="00B03E86" w:rsidRDefault="00B03E86" w:rsidP="0010758E">
      <w:pPr>
        <w:pStyle w:val="ListParagraph"/>
        <w:ind w:left="644"/>
        <w:jc w:val="both"/>
        <w:rPr>
          <w:lang w:val="en-AU"/>
        </w:rPr>
      </w:pPr>
    </w:p>
    <w:p w:rsidR="00B03E86" w:rsidRDefault="00CD1777" w:rsidP="0010758E">
      <w:pPr>
        <w:pStyle w:val="ListParagraph"/>
        <w:ind w:left="644"/>
        <w:jc w:val="both"/>
        <w:rPr>
          <w:lang w:val="en-AU"/>
        </w:rPr>
      </w:pPr>
      <w:r>
        <w:rPr>
          <w:lang w:val="en-AU"/>
        </w:rPr>
        <w:t>A grid</w:t>
      </w:r>
      <w:r w:rsidR="00B03E86">
        <w:rPr>
          <w:lang w:val="en-AU"/>
        </w:rPr>
        <w:t xml:space="preserve"> will be displayed on this page</w:t>
      </w:r>
      <w:r>
        <w:rPr>
          <w:lang w:val="en-AU"/>
        </w:rPr>
        <w:t>,</w:t>
      </w:r>
      <w:r w:rsidR="00B03E86">
        <w:rPr>
          <w:lang w:val="en-AU"/>
        </w:rPr>
        <w:t xml:space="preserve"> as shown in the figure above</w:t>
      </w:r>
      <w:r>
        <w:rPr>
          <w:lang w:val="en-AU"/>
        </w:rPr>
        <w:t>, showing the periodic reports that are owned by this user</w:t>
      </w:r>
      <w:r w:rsidR="00B03E86">
        <w:rPr>
          <w:lang w:val="en-AU"/>
        </w:rPr>
        <w:t xml:space="preserve">. </w:t>
      </w:r>
      <w:r>
        <w:rPr>
          <w:lang w:val="en-AU"/>
        </w:rPr>
        <w:t>There will be columns showing “Report Title”, “Report Owner”, “Report Type”, and “Report frequency”. Apart from these, t</w:t>
      </w:r>
      <w:r w:rsidR="0057609E">
        <w:rPr>
          <w:lang w:val="en-AU"/>
        </w:rPr>
        <w:t xml:space="preserve">here </w:t>
      </w:r>
      <w:r>
        <w:rPr>
          <w:lang w:val="en-AU"/>
        </w:rPr>
        <w:t xml:space="preserve">will be </w:t>
      </w:r>
      <w:r w:rsidR="0057609E">
        <w:rPr>
          <w:lang w:val="en-AU"/>
        </w:rPr>
        <w:t>“Delete”</w:t>
      </w:r>
      <w:r w:rsidR="00B03E86">
        <w:rPr>
          <w:lang w:val="en-AU"/>
        </w:rPr>
        <w:t xml:space="preserve"> and </w:t>
      </w:r>
      <w:r w:rsidR="0057609E">
        <w:rPr>
          <w:lang w:val="en-AU"/>
        </w:rPr>
        <w:t>“R</w:t>
      </w:r>
      <w:r w:rsidR="00B03E86">
        <w:rPr>
          <w:lang w:val="en-AU"/>
        </w:rPr>
        <w:t>e-assign</w:t>
      </w:r>
      <w:r w:rsidR="0057609E">
        <w:rPr>
          <w:lang w:val="en-AU"/>
        </w:rPr>
        <w:t>”</w:t>
      </w:r>
      <w:r w:rsidR="00B03E86">
        <w:rPr>
          <w:lang w:val="en-AU"/>
        </w:rPr>
        <w:t xml:space="preserve"> buttons against each report. The admin can deleted th</w:t>
      </w:r>
      <w:r>
        <w:rPr>
          <w:lang w:val="en-AU"/>
        </w:rPr>
        <w:t>e</w:t>
      </w:r>
      <w:r w:rsidR="00B03E86">
        <w:rPr>
          <w:lang w:val="en-AU"/>
        </w:rPr>
        <w:t xml:space="preserve"> report or reassign the report using these buttons respectively. The admin can also select multiple reports and delete or </w:t>
      </w:r>
      <w:r w:rsidR="0057609E">
        <w:rPr>
          <w:lang w:val="en-AU"/>
        </w:rPr>
        <w:t>re-assign</w:t>
      </w:r>
      <w:r w:rsidR="00B03E86">
        <w:rPr>
          <w:lang w:val="en-AU"/>
        </w:rPr>
        <w:t xml:space="preserve"> them all by using the “Delete selected” or “</w:t>
      </w:r>
      <w:r w:rsidR="0057609E">
        <w:rPr>
          <w:lang w:val="en-AU"/>
        </w:rPr>
        <w:t>Re-assign</w:t>
      </w:r>
      <w:r w:rsidR="00B03E86">
        <w:rPr>
          <w:lang w:val="en-AU"/>
        </w:rPr>
        <w:t xml:space="preserve"> selected” buttons at the bottom of the table respectively.</w:t>
      </w:r>
      <w:r w:rsidR="00DC45D7">
        <w:rPr>
          <w:lang w:val="en-AU"/>
        </w:rPr>
        <w:t xml:space="preserve"> Clicking on the Grid Headings will cause the Grid to be ordered by that field (clicking on the same heading twice will cause the sort order to toggle between ascending and descending). The Default sort order is by </w:t>
      </w:r>
      <w:ins w:id="562" w:author="John Hedlefs" w:date="2011-09-07T14:01:00Z">
        <w:r w:rsidR="007227BB">
          <w:rPr>
            <w:lang w:val="en-AU"/>
          </w:rPr>
          <w:t>Repo</w:t>
        </w:r>
      </w:ins>
      <w:ins w:id="563" w:author="John Hedlefs" w:date="2011-09-07T14:02:00Z">
        <w:r w:rsidR="007227BB">
          <w:rPr>
            <w:lang w:val="en-AU"/>
          </w:rPr>
          <w:t xml:space="preserve">rt Owners </w:t>
        </w:r>
      </w:ins>
      <w:r w:rsidR="00DC45D7">
        <w:rPr>
          <w:lang w:val="en-AU"/>
        </w:rPr>
        <w:t xml:space="preserve">Lastname, </w:t>
      </w:r>
      <w:ins w:id="564" w:author="John Hedlefs" w:date="2011-09-07T14:02:00Z">
        <w:r w:rsidR="007227BB">
          <w:rPr>
            <w:lang w:val="en-AU"/>
          </w:rPr>
          <w:t xml:space="preserve">Report Owners </w:t>
        </w:r>
      </w:ins>
      <w:r w:rsidR="00DC45D7">
        <w:rPr>
          <w:lang w:val="en-AU"/>
        </w:rPr>
        <w:t>Firstname, Report Type, Report Title.</w:t>
      </w:r>
    </w:p>
    <w:p w:rsidR="00B03E86" w:rsidRDefault="00B03E86" w:rsidP="0010758E">
      <w:pPr>
        <w:pStyle w:val="ListParagraph"/>
        <w:ind w:left="644"/>
        <w:jc w:val="both"/>
        <w:rPr>
          <w:lang w:val="en-AU"/>
        </w:rPr>
      </w:pPr>
    </w:p>
    <w:p w:rsidR="00CD1777" w:rsidRDefault="00CD1777" w:rsidP="0010758E">
      <w:pPr>
        <w:pStyle w:val="ListParagraph"/>
        <w:ind w:left="644"/>
        <w:jc w:val="both"/>
        <w:rPr>
          <w:lang w:val="en-AU"/>
        </w:rPr>
      </w:pPr>
      <w:r>
        <w:rPr>
          <w:lang w:val="en-AU"/>
        </w:rPr>
        <w:t>The “Report Title” of each of the reports will be a hyperlink which will navigate to the “Edit Periodic Report” screen.</w:t>
      </w:r>
    </w:p>
    <w:p w:rsidR="00CD1777" w:rsidRDefault="00CD1777" w:rsidP="0010758E">
      <w:pPr>
        <w:pStyle w:val="ListParagraph"/>
        <w:ind w:left="644"/>
        <w:jc w:val="both"/>
        <w:rPr>
          <w:lang w:val="en-AU"/>
        </w:rPr>
      </w:pPr>
    </w:p>
    <w:p w:rsidR="00B03E86" w:rsidRDefault="00B03E86" w:rsidP="0010758E">
      <w:pPr>
        <w:pStyle w:val="ListParagraph"/>
        <w:ind w:left="644"/>
        <w:jc w:val="both"/>
        <w:rPr>
          <w:lang w:val="en-AU"/>
        </w:rPr>
      </w:pPr>
      <w:r>
        <w:rPr>
          <w:lang w:val="en-AU"/>
        </w:rPr>
        <w:t>At the bottom of the screen there are buttons to save these changes or cancel the changes made and return to the “User Search” page.</w:t>
      </w:r>
      <w:r w:rsidR="00DC45D7">
        <w:rPr>
          <w:lang w:val="en-AU"/>
        </w:rPr>
        <w:t xml:space="preserve"> If the user attempts to “Save” and return to the calling form without re-assigning all Reports they will be warned that some Report schedules will stop producing Reports because the Report Schedules are owned by inactive users, the user can elect to return or stay on this form and finish editing. Pressing “Cancel” will result in a dialog appearing that warns that all changes will be lost, the user will be presented with “OK” and </w:t>
      </w:r>
      <w:ins w:id="565" w:author="John Hedlefs" w:date="2011-09-07T14:04:00Z">
        <w:r w:rsidR="007227BB">
          <w:rPr>
            <w:lang w:val="en-AU"/>
          </w:rPr>
          <w:t>“</w:t>
        </w:r>
      </w:ins>
      <w:del w:id="566" w:author="John Hedlefs" w:date="2011-09-07T14:04:00Z">
        <w:r w:rsidR="00DC45D7" w:rsidDel="007227BB">
          <w:rPr>
            <w:lang w:val="en-AU"/>
          </w:rPr>
          <w:delText>cancel</w:delText>
        </w:r>
      </w:del>
      <w:ins w:id="567" w:author="John Hedlefs" w:date="2011-09-07T14:04:00Z">
        <w:r w:rsidR="007227BB">
          <w:rPr>
            <w:lang w:val="en-AU"/>
          </w:rPr>
          <w:t>Cancel”</w:t>
        </w:r>
      </w:ins>
      <w:r w:rsidR="00DC45D7">
        <w:rPr>
          <w:lang w:val="en-AU"/>
        </w:rPr>
        <w:t xml:space="preserve"> buttons</w:t>
      </w:r>
      <w:ins w:id="568" w:author="John Hedlefs" w:date="2011-09-07T14:03:00Z">
        <w:r w:rsidR="007227BB">
          <w:rPr>
            <w:lang w:val="en-AU"/>
          </w:rPr>
          <w:t xml:space="preserve">. If the user presses the “Cancel” button then </w:t>
        </w:r>
      </w:ins>
      <w:del w:id="569" w:author="John Hedlefs" w:date="2011-09-07T14:03:00Z">
        <w:r w:rsidR="00DC45D7" w:rsidDel="007227BB">
          <w:rPr>
            <w:lang w:val="en-AU"/>
          </w:rPr>
          <w:delText xml:space="preserve"> t</w:delText>
        </w:r>
      </w:del>
      <w:del w:id="570" w:author="John Hedlefs" w:date="2011-09-07T14:04:00Z">
        <w:r w:rsidR="00DC45D7" w:rsidDel="007227BB">
          <w:rPr>
            <w:lang w:val="en-AU"/>
          </w:rPr>
          <w:delText xml:space="preserve">hat can confirm or cancel the </w:delText>
        </w:r>
        <w:r w:rsidR="006D765E" w:rsidDel="007227BB">
          <w:rPr>
            <w:lang w:val="en-AU"/>
          </w:rPr>
          <w:delText>cancellation of all changes</w:delText>
        </w:r>
      </w:del>
      <w:ins w:id="571" w:author="John Hedlefs" w:date="2011-09-07T14:04:00Z">
        <w:r w:rsidR="007227BB">
          <w:rPr>
            <w:lang w:val="en-AU"/>
          </w:rPr>
          <w:t>the popup will remain open, if the user presses</w:t>
        </w:r>
      </w:ins>
      <w:ins w:id="572" w:author="John Hedlefs" w:date="2011-09-07T14:03:00Z">
        <w:r w:rsidR="007227BB">
          <w:rPr>
            <w:lang w:val="en-AU"/>
          </w:rPr>
          <w:t xml:space="preserve"> </w:t>
        </w:r>
      </w:ins>
      <w:del w:id="573" w:author="John Hedlefs" w:date="2011-09-07T14:03:00Z">
        <w:r w:rsidR="006D765E" w:rsidDel="007227BB">
          <w:rPr>
            <w:lang w:val="en-AU"/>
          </w:rPr>
          <w:delText>.</w:delText>
        </w:r>
      </w:del>
      <w:ins w:id="574" w:author="John Hedlefs" w:date="2011-09-07T14:04:00Z">
        <w:r w:rsidR="007227BB">
          <w:rPr>
            <w:lang w:val="en-AU"/>
          </w:rPr>
          <w:t>”OK”</w:t>
        </w:r>
      </w:ins>
      <w:ins w:id="575" w:author="John Hedlefs" w:date="2011-09-07T14:05:00Z">
        <w:r w:rsidR="007227BB">
          <w:rPr>
            <w:lang w:val="en-AU"/>
          </w:rPr>
          <w:t xml:space="preserve"> then all changes will be lost, the popups will close and control will return to </w:t>
        </w:r>
      </w:ins>
      <w:ins w:id="576" w:author="John Hedlefs" w:date="2011-09-07T14:06:00Z">
        <w:r w:rsidR="007227BB">
          <w:rPr>
            <w:lang w:val="en-AU"/>
          </w:rPr>
          <w:t>the calling form.</w:t>
        </w:r>
      </w:ins>
    </w:p>
    <w:p w:rsidR="00B03E86" w:rsidRDefault="00B03E86" w:rsidP="0010758E">
      <w:pPr>
        <w:pStyle w:val="ListParagraph"/>
        <w:ind w:left="644"/>
        <w:jc w:val="both"/>
        <w:rPr>
          <w:lang w:val="en-AU"/>
        </w:rPr>
      </w:pPr>
    </w:p>
    <w:p w:rsidR="00B03E86" w:rsidRDefault="00B03E86" w:rsidP="0010758E">
      <w:pPr>
        <w:pStyle w:val="ListParagraph"/>
        <w:numPr>
          <w:ilvl w:val="1"/>
          <w:numId w:val="29"/>
        </w:numPr>
        <w:jc w:val="both"/>
        <w:rPr>
          <w:lang w:val="en-AU"/>
        </w:rPr>
      </w:pPr>
      <w:r>
        <w:rPr>
          <w:lang w:val="en-AU"/>
        </w:rPr>
        <w:t xml:space="preserve"> On bulk archiving the users, the following screen will be shown to the admin:</w:t>
      </w:r>
    </w:p>
    <w:p w:rsidR="00B03E86" w:rsidRDefault="00B03E86" w:rsidP="0010758E">
      <w:pPr>
        <w:jc w:val="both"/>
        <w:rPr>
          <w:lang w:val="en-AU"/>
        </w:rPr>
      </w:pPr>
    </w:p>
    <w:p w:rsidR="00B03E86" w:rsidRDefault="00B03E86" w:rsidP="0010758E">
      <w:pPr>
        <w:jc w:val="both"/>
        <w:rPr>
          <w:lang w:val="en-AU"/>
        </w:rPr>
      </w:pPr>
    </w:p>
    <w:p w:rsidR="00B03E86" w:rsidRDefault="00B03E86" w:rsidP="0010758E">
      <w:pPr>
        <w:jc w:val="both"/>
        <w:rPr>
          <w:lang w:val="en-AU"/>
        </w:rPr>
      </w:pPr>
    </w:p>
    <w:p w:rsidR="00B03E86" w:rsidRDefault="00B03E86" w:rsidP="0010758E">
      <w:pPr>
        <w:jc w:val="both"/>
        <w:rPr>
          <w:lang w:val="en-AU"/>
        </w:rPr>
      </w:pPr>
    </w:p>
    <w:p w:rsidR="00B03E86" w:rsidRDefault="00A90030" w:rsidP="0010758E">
      <w:pPr>
        <w:jc w:val="both"/>
        <w:rPr>
          <w:lang w:val="en-AU"/>
        </w:rPr>
      </w:pPr>
      <w:r>
        <w:rPr>
          <w:noProof/>
        </w:rPr>
        <w:drawing>
          <wp:inline distT="0" distB="0" distL="0" distR="0">
            <wp:extent cx="5935345" cy="2857500"/>
            <wp:effectExtent l="19050" t="0" r="8255" b="0"/>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srcRect/>
                    <a:stretch>
                      <a:fillRect/>
                    </a:stretch>
                  </pic:blipFill>
                  <pic:spPr bwMode="auto">
                    <a:xfrm>
                      <a:off x="0" y="0"/>
                      <a:ext cx="5935345" cy="2857500"/>
                    </a:xfrm>
                    <a:prstGeom prst="rect">
                      <a:avLst/>
                    </a:prstGeom>
                    <a:noFill/>
                    <a:ln w="9525">
                      <a:noFill/>
                      <a:miter lim="800000"/>
                      <a:headEnd/>
                      <a:tailEnd/>
                    </a:ln>
                  </pic:spPr>
                </pic:pic>
              </a:graphicData>
            </a:graphic>
          </wp:inline>
        </w:drawing>
      </w:r>
    </w:p>
    <w:p w:rsidR="00B03E86" w:rsidRDefault="00B03E86" w:rsidP="0010758E">
      <w:pPr>
        <w:jc w:val="both"/>
        <w:rPr>
          <w:lang w:val="en-AU"/>
        </w:rPr>
      </w:pPr>
    </w:p>
    <w:p w:rsidR="00B03E86" w:rsidRDefault="00B03E86" w:rsidP="0010758E">
      <w:pPr>
        <w:jc w:val="both"/>
        <w:rPr>
          <w:lang w:val="en-AU"/>
        </w:rPr>
      </w:pPr>
      <w:r>
        <w:rPr>
          <w:lang w:val="en-AU"/>
        </w:rPr>
        <w:t>The functionality of these tables will be the same as explained in section 4.1. The only difference in this case will be that it will contain periodic reports for all the users</w:t>
      </w:r>
      <w:r w:rsidR="00365847">
        <w:rPr>
          <w:lang w:val="en-AU"/>
        </w:rPr>
        <w:t xml:space="preserve"> that are archived</w:t>
      </w:r>
      <w:r>
        <w:rPr>
          <w:lang w:val="en-AU"/>
        </w:rPr>
        <w:t>.</w:t>
      </w:r>
    </w:p>
    <w:p w:rsidR="00B03E86" w:rsidRDefault="00B03E86" w:rsidP="0010758E">
      <w:pPr>
        <w:jc w:val="both"/>
        <w:rPr>
          <w:lang w:val="en-AU"/>
        </w:rPr>
      </w:pPr>
    </w:p>
    <w:p w:rsidR="00B03E86" w:rsidRDefault="00B03E86" w:rsidP="0010758E">
      <w:pPr>
        <w:jc w:val="both"/>
        <w:rPr>
          <w:lang w:val="en-AU"/>
        </w:rPr>
      </w:pPr>
    </w:p>
    <w:p w:rsidR="00B03E86" w:rsidRDefault="00B03E86" w:rsidP="0010758E">
      <w:pPr>
        <w:pStyle w:val="ListParagraph"/>
        <w:numPr>
          <w:ilvl w:val="1"/>
          <w:numId w:val="29"/>
        </w:numPr>
        <w:jc w:val="both"/>
        <w:rPr>
          <w:lang w:val="en-AU"/>
        </w:rPr>
      </w:pPr>
      <w:r>
        <w:rPr>
          <w:lang w:val="en-AU"/>
        </w:rPr>
        <w:t xml:space="preserve"> For bulk import of users too, the same screens in section 4.2 will be shown. However, in this case the </w:t>
      </w:r>
      <w:r w:rsidR="00365847">
        <w:rPr>
          <w:lang w:val="en-AU"/>
        </w:rPr>
        <w:t xml:space="preserve">grid </w:t>
      </w:r>
      <w:r>
        <w:rPr>
          <w:lang w:val="en-AU"/>
        </w:rPr>
        <w:t>will contain the inactive users from the imported users list.</w:t>
      </w:r>
    </w:p>
    <w:p w:rsidR="003C45F1" w:rsidRDefault="00A94104" w:rsidP="0010758E">
      <w:pPr>
        <w:pStyle w:val="ListParagraph"/>
        <w:numPr>
          <w:ilvl w:val="1"/>
          <w:numId w:val="29"/>
        </w:numPr>
        <w:jc w:val="both"/>
        <w:rPr>
          <w:lang w:val="en-AU"/>
        </w:rPr>
      </w:pPr>
      <w:r>
        <w:rPr>
          <w:lang w:val="en-AU"/>
        </w:rPr>
        <w:t>An Organisation Admin can be removed from Organisation Admin list i.e. the user’s org admin privileges are revoked from the screen shown below.</w:t>
      </w:r>
    </w:p>
    <w:p w:rsidR="00B03E86" w:rsidRDefault="00B03E86" w:rsidP="0010758E">
      <w:pPr>
        <w:jc w:val="both"/>
        <w:rPr>
          <w:lang w:val="en-AU"/>
        </w:rPr>
      </w:pPr>
    </w:p>
    <w:p w:rsidR="00304898" w:rsidRDefault="00304898" w:rsidP="0010758E">
      <w:pPr>
        <w:jc w:val="both"/>
        <w:rPr>
          <w:lang w:val="en-AU"/>
        </w:rPr>
      </w:pPr>
      <w:r>
        <w:rPr>
          <w:noProof/>
        </w:rPr>
        <w:lastRenderedPageBreak/>
        <w:drawing>
          <wp:inline distT="0" distB="0" distL="0" distR="0">
            <wp:extent cx="5935980" cy="3466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980" cy="3466465"/>
                    </a:xfrm>
                    <a:prstGeom prst="rect">
                      <a:avLst/>
                    </a:prstGeom>
                    <a:noFill/>
                    <a:ln>
                      <a:noFill/>
                    </a:ln>
                  </pic:spPr>
                </pic:pic>
              </a:graphicData>
            </a:graphic>
          </wp:inline>
        </w:drawing>
      </w:r>
    </w:p>
    <w:p w:rsidR="00B03E86" w:rsidRDefault="00B03E86" w:rsidP="0010758E">
      <w:pPr>
        <w:pStyle w:val="ListParagraph"/>
        <w:ind w:left="1080"/>
        <w:jc w:val="both"/>
        <w:rPr>
          <w:lang w:val="en-AU"/>
        </w:rPr>
      </w:pPr>
    </w:p>
    <w:p w:rsidR="00B03E86" w:rsidRDefault="00A94104" w:rsidP="0010758E">
      <w:pPr>
        <w:jc w:val="both"/>
      </w:pPr>
      <w:r>
        <w:t>On clicking the “Remove” link in the above screen, the User will be removed as Organisation admin and a screen will pop up showing the periodic reports owned by the user and the periodic reports for which the User is a recipient. The same actions as mentioned in section 4.1 are applicable here (see the screenshot below).</w:t>
      </w:r>
    </w:p>
    <w:p w:rsidR="00B03E86" w:rsidRDefault="00DC45D7" w:rsidP="0010758E">
      <w:pPr>
        <w:jc w:val="both"/>
        <w:rPr>
          <w:lang w:val="en-AU"/>
        </w:rPr>
      </w:pPr>
      <w:r>
        <w:rPr>
          <w:noProof/>
        </w:rPr>
        <w:drawing>
          <wp:inline distT="0" distB="0" distL="0" distR="0">
            <wp:extent cx="5939155" cy="2916555"/>
            <wp:effectExtent l="19050" t="0" r="4445" b="0"/>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939155" cy="2916555"/>
                    </a:xfrm>
                    <a:prstGeom prst="rect">
                      <a:avLst/>
                    </a:prstGeom>
                    <a:noFill/>
                    <a:ln w="9525">
                      <a:noFill/>
                      <a:miter lim="800000"/>
                      <a:headEnd/>
                      <a:tailEnd/>
                    </a:ln>
                  </pic:spPr>
                </pic:pic>
              </a:graphicData>
            </a:graphic>
          </wp:inline>
        </w:drawing>
      </w:r>
    </w:p>
    <w:p w:rsidR="00236451" w:rsidRPr="00236451" w:rsidRDefault="00236451" w:rsidP="0010758E">
      <w:pPr>
        <w:jc w:val="both"/>
        <w:rPr>
          <w:lang w:val="en-AU"/>
        </w:rPr>
      </w:pPr>
      <w:r w:rsidRPr="00236451">
        <w:rPr>
          <w:lang w:val="en-AU"/>
        </w:rPr>
        <w:t xml:space="preserve">4.5 </w:t>
      </w:r>
      <w:r>
        <w:rPr>
          <w:lang w:val="en-AU"/>
        </w:rPr>
        <w:t>A</w:t>
      </w:r>
      <w:r w:rsidRPr="00236451">
        <w:rPr>
          <w:lang w:val="en-AU"/>
        </w:rPr>
        <w:t xml:space="preserve"> </w:t>
      </w:r>
      <w:r>
        <w:rPr>
          <w:lang w:val="en-AU"/>
        </w:rPr>
        <w:t>Unit</w:t>
      </w:r>
      <w:r w:rsidRPr="00236451">
        <w:rPr>
          <w:lang w:val="en-AU"/>
        </w:rPr>
        <w:t xml:space="preserve"> Admin can be removed from </w:t>
      </w:r>
      <w:r>
        <w:rPr>
          <w:lang w:val="en-AU"/>
        </w:rPr>
        <w:t>Unit</w:t>
      </w:r>
      <w:r w:rsidRPr="00236451">
        <w:rPr>
          <w:lang w:val="en-AU"/>
        </w:rPr>
        <w:t xml:space="preserve"> Admin list i.e. the user’s </w:t>
      </w:r>
      <w:r>
        <w:rPr>
          <w:lang w:val="en-AU"/>
        </w:rPr>
        <w:t>Unit</w:t>
      </w:r>
      <w:r w:rsidRPr="00236451">
        <w:rPr>
          <w:lang w:val="en-AU"/>
        </w:rPr>
        <w:t xml:space="preserve"> admin privileges are revoked from the screen shown below.</w:t>
      </w:r>
    </w:p>
    <w:p w:rsidR="00236451" w:rsidRDefault="00236451" w:rsidP="0010758E">
      <w:pPr>
        <w:jc w:val="both"/>
        <w:rPr>
          <w:lang w:val="en-AU"/>
        </w:rPr>
      </w:pPr>
    </w:p>
    <w:p w:rsidR="00236451" w:rsidRDefault="00236451" w:rsidP="0010758E">
      <w:pPr>
        <w:jc w:val="both"/>
        <w:rPr>
          <w:lang w:val="en-AU"/>
        </w:rPr>
      </w:pPr>
    </w:p>
    <w:p w:rsidR="00236451" w:rsidRDefault="00236451" w:rsidP="0010758E">
      <w:pPr>
        <w:jc w:val="both"/>
        <w:rPr>
          <w:lang w:val="en-AU"/>
        </w:rPr>
      </w:pPr>
      <w:r>
        <w:rPr>
          <w:noProof/>
        </w:rPr>
        <w:lastRenderedPageBreak/>
        <w:drawing>
          <wp:inline distT="0" distB="0" distL="0" distR="0">
            <wp:extent cx="5935980" cy="1921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980" cy="1921510"/>
                    </a:xfrm>
                    <a:prstGeom prst="rect">
                      <a:avLst/>
                    </a:prstGeom>
                    <a:noFill/>
                    <a:ln>
                      <a:noFill/>
                    </a:ln>
                  </pic:spPr>
                </pic:pic>
              </a:graphicData>
            </a:graphic>
          </wp:inline>
        </w:drawing>
      </w:r>
    </w:p>
    <w:p w:rsidR="009C1670" w:rsidRDefault="009C1670" w:rsidP="0010758E">
      <w:pPr>
        <w:jc w:val="both"/>
        <w:rPr>
          <w:lang w:val="en-AU"/>
        </w:rPr>
      </w:pPr>
    </w:p>
    <w:p w:rsidR="009C1670" w:rsidRDefault="009C1670" w:rsidP="0010758E">
      <w:pPr>
        <w:jc w:val="both"/>
      </w:pPr>
      <w:r>
        <w:t>On clicking the “Remove” link in the above screen, the User will be removed as Unit admin and a screen will pop up showing the periodic reports owned by the user and the periodic reports for which the User is a recipient. The same actions as mentioned in section 4.1 are applicable here (see the screenshot below).</w:t>
      </w:r>
    </w:p>
    <w:p w:rsidR="009C1670" w:rsidRDefault="00DC45D7" w:rsidP="0010758E">
      <w:pPr>
        <w:jc w:val="both"/>
        <w:rPr>
          <w:lang w:val="en-AU"/>
        </w:rPr>
      </w:pPr>
      <w:r>
        <w:rPr>
          <w:noProof/>
        </w:rPr>
        <w:drawing>
          <wp:inline distT="0" distB="0" distL="0" distR="0">
            <wp:extent cx="5939155" cy="3606800"/>
            <wp:effectExtent l="19050" t="0" r="4445" b="0"/>
            <wp:docPr id="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5939155" cy="3606800"/>
                    </a:xfrm>
                    <a:prstGeom prst="rect">
                      <a:avLst/>
                    </a:prstGeom>
                    <a:noFill/>
                    <a:ln w="9525">
                      <a:noFill/>
                      <a:miter lim="800000"/>
                      <a:headEnd/>
                      <a:tailEnd/>
                    </a:ln>
                  </pic:spPr>
                </pic:pic>
              </a:graphicData>
            </a:graphic>
          </wp:inline>
        </w:drawing>
      </w:r>
    </w:p>
    <w:p w:rsidR="00D55470" w:rsidRDefault="00D55470" w:rsidP="0010758E">
      <w:pPr>
        <w:jc w:val="both"/>
        <w:rPr>
          <w:lang w:val="en-AU"/>
        </w:rPr>
      </w:pPr>
    </w:p>
    <w:p w:rsidR="00B03E86" w:rsidRDefault="00B03E86" w:rsidP="0010758E">
      <w:pPr>
        <w:pStyle w:val="ListParagraph"/>
        <w:ind w:left="1080"/>
        <w:jc w:val="both"/>
        <w:rPr>
          <w:lang w:val="en-AU"/>
        </w:rPr>
      </w:pPr>
    </w:p>
    <w:p w:rsidR="00B03E86" w:rsidRDefault="00B03E86" w:rsidP="0010758E">
      <w:pPr>
        <w:pStyle w:val="Heading1"/>
        <w:jc w:val="both"/>
        <w:rPr>
          <w:lang w:val="en-AU"/>
        </w:rPr>
      </w:pPr>
      <w:bookmarkStart w:id="577" w:name="_Toc303234985"/>
      <w:r>
        <w:rPr>
          <w:lang w:val="en-AU"/>
        </w:rPr>
        <w:t>5. Allow import files to update existing users and Additional fields in import files</w:t>
      </w:r>
      <w:bookmarkEnd w:id="577"/>
      <w:r>
        <w:rPr>
          <w:lang w:val="en-AU"/>
        </w:rPr>
        <w:t xml:space="preserve"> </w:t>
      </w:r>
    </w:p>
    <w:p w:rsidR="00B03E86" w:rsidRDefault="00B03E86" w:rsidP="0010758E">
      <w:pPr>
        <w:ind w:left="360"/>
        <w:jc w:val="both"/>
        <w:rPr>
          <w:lang w:val="en-AU"/>
        </w:rPr>
      </w:pPr>
      <w:bookmarkStart w:id="578" w:name="_Toc303234986"/>
      <w:r>
        <w:rPr>
          <w:rStyle w:val="Heading2Char"/>
        </w:rPr>
        <w:t>Requirement:</w:t>
      </w:r>
      <w:bookmarkEnd w:id="578"/>
      <w:r>
        <w:rPr>
          <w:lang w:val="en-AU"/>
        </w:rPr>
        <w:t xml:space="preserve"> Provide a bulk update feature for user imports that will allow org admins to change user values en masse without affecting existing values (i.e. update the manager’s email address for a group of users, but, don’t change anyone’s password, or give a group of users new </w:t>
      </w:r>
      <w:r>
        <w:rPr>
          <w:lang w:val="en-AU"/>
        </w:rPr>
        <w:lastRenderedPageBreak/>
        <w:t xml:space="preserve">email addresses, but, don’t change their passwords, or give a group of user new passwords, but, don’t update their email addresses, etc.).  </w:t>
      </w:r>
    </w:p>
    <w:p w:rsidR="00B03E86" w:rsidRDefault="00B03E86" w:rsidP="0010758E">
      <w:pPr>
        <w:ind w:left="360"/>
        <w:jc w:val="both"/>
        <w:rPr>
          <w:lang w:val="en-AU"/>
        </w:rPr>
      </w:pPr>
    </w:p>
    <w:p w:rsidR="00B03E86" w:rsidRDefault="00B03E86" w:rsidP="0010758E">
      <w:pPr>
        <w:ind w:left="360"/>
        <w:jc w:val="both"/>
        <w:rPr>
          <w:lang w:val="en-AU"/>
        </w:rPr>
      </w:pPr>
      <w:bookmarkStart w:id="579" w:name="_Toc303234987"/>
      <w:r>
        <w:rPr>
          <w:rStyle w:val="Heading2Char"/>
        </w:rPr>
        <w:t>5.1 New Fields</w:t>
      </w:r>
      <w:bookmarkEnd w:id="579"/>
      <w:r>
        <w:rPr>
          <w:lang w:val="en-AU"/>
        </w:rPr>
        <w:t>:</w:t>
      </w:r>
    </w:p>
    <w:p w:rsidR="00B03E86" w:rsidRDefault="00B03E86" w:rsidP="0010758E">
      <w:pPr>
        <w:pStyle w:val="ListParagraph"/>
        <w:numPr>
          <w:ilvl w:val="0"/>
          <w:numId w:val="23"/>
        </w:numPr>
        <w:jc w:val="both"/>
        <w:rPr>
          <w:lang w:val="en-AU"/>
        </w:rPr>
      </w:pPr>
      <w:r>
        <w:rPr>
          <w:lang w:val="en-AU"/>
        </w:rPr>
        <w:t>Unit Administrator</w:t>
      </w:r>
    </w:p>
    <w:p w:rsidR="00B03E86" w:rsidRDefault="00B03E86" w:rsidP="0010758E">
      <w:pPr>
        <w:pStyle w:val="ListParagraph"/>
        <w:numPr>
          <w:ilvl w:val="0"/>
          <w:numId w:val="23"/>
        </w:numPr>
        <w:jc w:val="both"/>
        <w:rPr>
          <w:lang w:val="en-AU"/>
        </w:rPr>
      </w:pPr>
      <w:r>
        <w:rPr>
          <w:lang w:val="en-AU"/>
        </w:rPr>
        <w:t>Organisation Administrator</w:t>
      </w:r>
    </w:p>
    <w:p w:rsidR="00B03E86" w:rsidRDefault="00B03E86" w:rsidP="0010758E">
      <w:pPr>
        <w:pStyle w:val="ListParagraph"/>
        <w:numPr>
          <w:ilvl w:val="0"/>
          <w:numId w:val="23"/>
        </w:numPr>
        <w:jc w:val="both"/>
        <w:rPr>
          <w:lang w:val="en-AU"/>
        </w:rPr>
      </w:pPr>
      <w:r>
        <w:rPr>
          <w:lang w:val="en-AU"/>
        </w:rPr>
        <w:t>Manager notification</w:t>
      </w:r>
    </w:p>
    <w:p w:rsidR="00B03E86" w:rsidRDefault="00B03E86" w:rsidP="0010758E">
      <w:pPr>
        <w:pStyle w:val="ListParagraph"/>
        <w:numPr>
          <w:ilvl w:val="0"/>
          <w:numId w:val="23"/>
        </w:numPr>
        <w:jc w:val="both"/>
        <w:rPr>
          <w:lang w:val="en-AU"/>
        </w:rPr>
      </w:pPr>
      <w:r>
        <w:rPr>
          <w:lang w:val="en-AU"/>
        </w:rPr>
        <w:t>Manager</w:t>
      </w:r>
    </w:p>
    <w:p w:rsidR="00B03E86" w:rsidRDefault="00B03E86" w:rsidP="0010758E">
      <w:pPr>
        <w:pStyle w:val="ListParagraph"/>
        <w:jc w:val="both"/>
      </w:pPr>
    </w:p>
    <w:p w:rsidR="00B03E86" w:rsidRDefault="00B03E86" w:rsidP="0010758E">
      <w:pPr>
        <w:pStyle w:val="ListParagraph"/>
        <w:jc w:val="both"/>
      </w:pPr>
      <w:r>
        <w:t>All of these new fields, with the exception of “Manager Notification”, specify whether delinquencies of that user be alerted by email to these roles respectively. The “Manager Notification” field contains the email id of the manager to notify.</w:t>
      </w:r>
    </w:p>
    <w:p w:rsidR="00B03E86" w:rsidRDefault="00B03E86" w:rsidP="0010758E">
      <w:pPr>
        <w:pStyle w:val="ListParagraph"/>
        <w:jc w:val="both"/>
      </w:pPr>
    </w:p>
    <w:p w:rsidR="00B03E86" w:rsidRDefault="00B03E86" w:rsidP="0010758E">
      <w:pPr>
        <w:pStyle w:val="ListParagraph"/>
        <w:jc w:val="both"/>
      </w:pPr>
      <w:r>
        <w:t>Following is the format of CSV file that will be supported. Each of the columns here represents text that will be separated with a comma. The column names are not required to be part of the file. The columns that are greyed out are the new additions.</w:t>
      </w:r>
    </w:p>
    <w:p w:rsidR="00B03E86" w:rsidRDefault="00B03E86" w:rsidP="0010758E">
      <w:pPr>
        <w:pStyle w:val="ListParagraph"/>
        <w:jc w:val="both"/>
      </w:pPr>
    </w:p>
    <w:tbl>
      <w:tblPr>
        <w:tblStyle w:val="TableGrid"/>
        <w:tblW w:w="5450" w:type="pct"/>
        <w:tblLook w:val="04A0"/>
      </w:tblPr>
      <w:tblGrid>
        <w:gridCol w:w="906"/>
        <w:gridCol w:w="962"/>
        <w:gridCol w:w="858"/>
        <w:gridCol w:w="799"/>
        <w:gridCol w:w="2676"/>
        <w:gridCol w:w="947"/>
        <w:gridCol w:w="663"/>
        <w:gridCol w:w="701"/>
        <w:gridCol w:w="805"/>
        <w:gridCol w:w="1121"/>
      </w:tblGrid>
      <w:tr w:rsidR="00B03E86" w:rsidTr="00BF5D79">
        <w:trPr>
          <w:trHeight w:val="255"/>
        </w:trPr>
        <w:tc>
          <w:tcPr>
            <w:tcW w:w="473"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username</w:t>
            </w:r>
          </w:p>
        </w:tc>
        <w:tc>
          <w:tcPr>
            <w:tcW w:w="47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password</w:t>
            </w:r>
          </w:p>
        </w:tc>
        <w:tc>
          <w:tcPr>
            <w:tcW w:w="42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firstname</w:t>
            </w:r>
          </w:p>
        </w:tc>
        <w:tc>
          <w:tcPr>
            <w:tcW w:w="394"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surname</w:t>
            </w:r>
          </w:p>
        </w:tc>
        <w:tc>
          <w:tcPr>
            <w:tcW w:w="98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email</w:t>
            </w:r>
          </w:p>
        </w:tc>
        <w:tc>
          <w:tcPr>
            <w:tcW w:w="508"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external ID</w:t>
            </w:r>
          </w:p>
        </w:tc>
        <w:tc>
          <w:tcPr>
            <w:tcW w:w="366"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unit ID</w:t>
            </w:r>
          </w:p>
        </w:tc>
        <w:tc>
          <w:tcPr>
            <w:tcW w:w="346"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archive</w:t>
            </w:r>
          </w:p>
        </w:tc>
        <w:tc>
          <w:tcPr>
            <w:tcW w:w="437"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group by</w:t>
            </w:r>
          </w:p>
        </w:tc>
        <w:tc>
          <w:tcPr>
            <w:tcW w:w="591"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b/>
                <w:bCs/>
                <w:sz w:val="16"/>
                <w:szCs w:val="16"/>
              </w:rPr>
            </w:pPr>
            <w:r>
              <w:rPr>
                <w:b/>
                <w:bCs/>
                <w:sz w:val="16"/>
                <w:szCs w:val="16"/>
              </w:rPr>
              <w:t>value</w:t>
            </w:r>
          </w:p>
        </w:tc>
      </w:tr>
      <w:tr w:rsidR="00B03E86" w:rsidTr="00BF5D79">
        <w:trPr>
          <w:trHeight w:val="255"/>
        </w:trPr>
        <w:tc>
          <w:tcPr>
            <w:tcW w:w="473"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bdawson</w:t>
            </w:r>
          </w:p>
        </w:tc>
        <w:tc>
          <w:tcPr>
            <w:tcW w:w="47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compliance</w:t>
            </w:r>
          </w:p>
        </w:tc>
        <w:tc>
          <w:tcPr>
            <w:tcW w:w="42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Blake</w:t>
            </w:r>
          </w:p>
        </w:tc>
        <w:tc>
          <w:tcPr>
            <w:tcW w:w="394"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Dawson</w:t>
            </w:r>
          </w:p>
        </w:tc>
        <w:tc>
          <w:tcPr>
            <w:tcW w:w="985" w:type="pct"/>
            <w:tcBorders>
              <w:top w:val="single" w:sz="4" w:space="0" w:color="auto"/>
              <w:left w:val="single" w:sz="4" w:space="0" w:color="auto"/>
              <w:bottom w:val="single" w:sz="4" w:space="0" w:color="auto"/>
              <w:right w:val="single" w:sz="4" w:space="0" w:color="auto"/>
            </w:tcBorders>
            <w:noWrap/>
            <w:hideMark/>
          </w:tcPr>
          <w:p w:rsidR="00B03E86" w:rsidRDefault="00BA45FD" w:rsidP="0010758E">
            <w:pPr>
              <w:jc w:val="both"/>
              <w:rPr>
                <w:sz w:val="16"/>
                <w:szCs w:val="16"/>
              </w:rPr>
            </w:pPr>
            <w:r>
              <w:fldChar w:fldCharType="begin"/>
            </w:r>
            <w:r>
              <w:instrText>HYPERLINK "mailto:blake.dawson@bdw.com"</w:instrText>
            </w:r>
            <w:r>
              <w:fldChar w:fldCharType="separate"/>
            </w:r>
            <w:r w:rsidR="00E50B6B" w:rsidRPr="00867512">
              <w:rPr>
                <w:rStyle w:val="Hyperlink"/>
                <w:sz w:val="16"/>
                <w:szCs w:val="16"/>
              </w:rPr>
              <w:t>blake.dawson@bdw.com</w:t>
            </w:r>
            <w:r>
              <w:fldChar w:fldCharType="end"/>
            </w:r>
          </w:p>
        </w:tc>
        <w:tc>
          <w:tcPr>
            <w:tcW w:w="508"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225</w:t>
            </w:r>
          </w:p>
        </w:tc>
        <w:tc>
          <w:tcPr>
            <w:tcW w:w="366"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100</w:t>
            </w:r>
          </w:p>
        </w:tc>
        <w:tc>
          <w:tcPr>
            <w:tcW w:w="346"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0</w:t>
            </w:r>
          </w:p>
        </w:tc>
        <w:tc>
          <w:tcPr>
            <w:tcW w:w="437"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Job Role</w:t>
            </w:r>
          </w:p>
        </w:tc>
        <w:tc>
          <w:tcPr>
            <w:tcW w:w="591"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Administrator</w:t>
            </w:r>
          </w:p>
        </w:tc>
      </w:tr>
      <w:tr w:rsidR="00B03E86" w:rsidTr="00BF5D79">
        <w:trPr>
          <w:trHeight w:val="255"/>
        </w:trPr>
        <w:tc>
          <w:tcPr>
            <w:tcW w:w="473"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bdawson</w:t>
            </w:r>
          </w:p>
        </w:tc>
        <w:tc>
          <w:tcPr>
            <w:tcW w:w="47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 </w:t>
            </w:r>
          </w:p>
        </w:tc>
        <w:tc>
          <w:tcPr>
            <w:tcW w:w="425"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Blake</w:t>
            </w:r>
          </w:p>
        </w:tc>
        <w:tc>
          <w:tcPr>
            <w:tcW w:w="394"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Dawson</w:t>
            </w:r>
          </w:p>
        </w:tc>
        <w:tc>
          <w:tcPr>
            <w:tcW w:w="985" w:type="pct"/>
            <w:tcBorders>
              <w:top w:val="single" w:sz="4" w:space="0" w:color="auto"/>
              <w:left w:val="single" w:sz="4" w:space="0" w:color="auto"/>
              <w:bottom w:val="single" w:sz="4" w:space="0" w:color="auto"/>
              <w:right w:val="single" w:sz="4" w:space="0" w:color="auto"/>
            </w:tcBorders>
            <w:noWrap/>
          </w:tcPr>
          <w:p w:rsidR="00B03E86" w:rsidRDefault="00B03E86" w:rsidP="0010758E">
            <w:pPr>
              <w:jc w:val="both"/>
              <w:rPr>
                <w:sz w:val="16"/>
                <w:szCs w:val="16"/>
              </w:rPr>
            </w:pPr>
          </w:p>
          <w:tbl>
            <w:tblPr>
              <w:tblW w:w="0" w:type="auto"/>
              <w:tblCellSpacing w:w="0" w:type="dxa"/>
              <w:tblCellMar>
                <w:left w:w="0" w:type="dxa"/>
                <w:right w:w="0" w:type="dxa"/>
              </w:tblCellMar>
              <w:tblLook w:val="04A0"/>
            </w:tblPr>
            <w:tblGrid>
              <w:gridCol w:w="2460"/>
            </w:tblGrid>
            <w:tr w:rsidR="00B03E86" w:rsidTr="00BF5D79">
              <w:trPr>
                <w:trHeight w:val="255"/>
                <w:tblCellSpacing w:w="0" w:type="dxa"/>
              </w:trPr>
              <w:tc>
                <w:tcPr>
                  <w:tcW w:w="2460" w:type="dxa"/>
                  <w:noWrap/>
                  <w:vAlign w:val="bottom"/>
                  <w:hideMark/>
                </w:tcPr>
                <w:p w:rsidR="00B03E86" w:rsidRDefault="00B03E86" w:rsidP="0010758E">
                  <w:pPr>
                    <w:spacing w:line="276" w:lineRule="auto"/>
                    <w:jc w:val="both"/>
                    <w:rPr>
                      <w:sz w:val="16"/>
                      <w:szCs w:val="16"/>
                    </w:rPr>
                  </w:pPr>
                  <w:r>
                    <w:rPr>
                      <w:sz w:val="16"/>
                      <w:szCs w:val="16"/>
                    </w:rPr>
                    <w:t>blake.dawson@bdw.com</w:t>
                  </w:r>
                </w:p>
              </w:tc>
            </w:tr>
          </w:tbl>
          <w:p w:rsidR="00B03E86" w:rsidRDefault="00B03E86" w:rsidP="0010758E">
            <w:pPr>
              <w:jc w:val="both"/>
              <w:rPr>
                <w:rFonts w:asciiTheme="minorHAnsi" w:hAnsiTheme="minorHAnsi" w:cstheme="minorBidi"/>
              </w:rPr>
            </w:pPr>
          </w:p>
        </w:tc>
        <w:tc>
          <w:tcPr>
            <w:tcW w:w="508"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 </w:t>
            </w:r>
          </w:p>
        </w:tc>
        <w:tc>
          <w:tcPr>
            <w:tcW w:w="366"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101</w:t>
            </w:r>
          </w:p>
        </w:tc>
        <w:tc>
          <w:tcPr>
            <w:tcW w:w="346"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0</w:t>
            </w:r>
          </w:p>
        </w:tc>
        <w:tc>
          <w:tcPr>
            <w:tcW w:w="437"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 </w:t>
            </w:r>
          </w:p>
        </w:tc>
        <w:tc>
          <w:tcPr>
            <w:tcW w:w="591" w:type="pct"/>
            <w:tcBorders>
              <w:top w:val="single" w:sz="4" w:space="0" w:color="auto"/>
              <w:left w:val="single" w:sz="4" w:space="0" w:color="auto"/>
              <w:bottom w:val="single" w:sz="4" w:space="0" w:color="auto"/>
              <w:right w:val="single" w:sz="4" w:space="0" w:color="auto"/>
            </w:tcBorders>
            <w:noWrap/>
            <w:hideMark/>
          </w:tcPr>
          <w:p w:rsidR="00B03E86" w:rsidRDefault="00B03E86" w:rsidP="0010758E">
            <w:pPr>
              <w:jc w:val="both"/>
              <w:rPr>
                <w:sz w:val="16"/>
                <w:szCs w:val="16"/>
              </w:rPr>
            </w:pPr>
            <w:r>
              <w:rPr>
                <w:sz w:val="16"/>
                <w:szCs w:val="16"/>
              </w:rPr>
              <w:t> </w:t>
            </w:r>
          </w:p>
        </w:tc>
      </w:tr>
    </w:tbl>
    <w:p w:rsidR="00B03E86" w:rsidRDefault="00B03E86" w:rsidP="0010758E">
      <w:pPr>
        <w:ind w:left="360"/>
        <w:jc w:val="both"/>
        <w:rPr>
          <w:lang w:val="en-AU"/>
        </w:rPr>
      </w:pPr>
    </w:p>
    <w:tbl>
      <w:tblPr>
        <w:tblStyle w:val="TableGrid"/>
        <w:tblW w:w="0" w:type="auto"/>
        <w:tblLook w:val="04A0"/>
      </w:tblPr>
      <w:tblGrid>
        <w:gridCol w:w="1469"/>
        <w:gridCol w:w="1425"/>
        <w:gridCol w:w="1638"/>
        <w:gridCol w:w="2762"/>
      </w:tblGrid>
      <w:tr w:rsidR="00B03E86" w:rsidTr="00BF5D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b/>
                <w:bCs/>
                <w:sz w:val="16"/>
                <w:szCs w:val="16"/>
              </w:rPr>
            </w:pPr>
            <w:r>
              <w:rPr>
                <w:b/>
                <w:bCs/>
                <w:sz w:val="16"/>
                <w:szCs w:val="16"/>
              </w:rPr>
              <w:t>Unit Administrator</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b/>
                <w:bCs/>
                <w:sz w:val="16"/>
                <w:szCs w:val="16"/>
              </w:rPr>
            </w:pPr>
            <w:r>
              <w:rPr>
                <w:b/>
                <w:bCs/>
                <w:sz w:val="16"/>
                <w:szCs w:val="16"/>
              </w:rPr>
              <w:t>Org Administrator</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b/>
                <w:bCs/>
                <w:sz w:val="16"/>
                <w:szCs w:val="16"/>
              </w:rPr>
            </w:pPr>
            <w:r>
              <w:rPr>
                <w:b/>
                <w:bCs/>
                <w:sz w:val="16"/>
                <w:szCs w:val="16"/>
              </w:rPr>
              <w:t>Manager Notification</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b/>
                <w:bCs/>
                <w:sz w:val="16"/>
                <w:szCs w:val="16"/>
              </w:rPr>
            </w:pPr>
            <w:r>
              <w:rPr>
                <w:b/>
                <w:bCs/>
                <w:sz w:val="16"/>
                <w:szCs w:val="16"/>
              </w:rPr>
              <w:t>Manager</w:t>
            </w:r>
          </w:p>
        </w:tc>
      </w:tr>
      <w:tr w:rsidR="00B03E86" w:rsidTr="00BF5D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=if(="Yes","Enteremailaddress",BLANK)</w:t>
            </w:r>
          </w:p>
        </w:tc>
      </w:tr>
      <w:tr w:rsidR="00B03E86" w:rsidTr="00BF5D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10758E">
            <w:pPr>
              <w:jc w:val="both"/>
              <w:rPr>
                <w:sz w:val="16"/>
                <w:szCs w:val="16"/>
              </w:rPr>
            </w:pPr>
            <w:r>
              <w:rPr>
                <w:sz w:val="16"/>
                <w:szCs w:val="16"/>
              </w:rPr>
              <w:t>test.manager@testsite.com</w:t>
            </w:r>
          </w:p>
        </w:tc>
      </w:tr>
    </w:tbl>
    <w:p w:rsidR="00B03E86" w:rsidRDefault="00B03E86" w:rsidP="0010758E">
      <w:pPr>
        <w:ind w:left="360"/>
        <w:jc w:val="both"/>
        <w:rPr>
          <w:lang w:val="en-AU"/>
        </w:rPr>
      </w:pPr>
    </w:p>
    <w:p w:rsidR="00B03E86" w:rsidRDefault="00B03E86" w:rsidP="0010758E">
      <w:pPr>
        <w:ind w:left="360"/>
        <w:jc w:val="both"/>
        <w:rPr>
          <w:lang w:val="en-AU"/>
        </w:rPr>
      </w:pPr>
    </w:p>
    <w:p w:rsidR="00B03E86" w:rsidRDefault="00B03E86" w:rsidP="0010758E">
      <w:pPr>
        <w:jc w:val="both"/>
      </w:pPr>
      <w:r>
        <w:t>These fields will indicate whether the respective administrators should get the alert emails or not.</w:t>
      </w:r>
    </w:p>
    <w:p w:rsidR="00B03E86" w:rsidRDefault="00B03E86" w:rsidP="0010758E">
      <w:pPr>
        <w:jc w:val="both"/>
      </w:pPr>
    </w:p>
    <w:p w:rsidR="007835B2" w:rsidRDefault="004C788E">
      <w:pPr>
        <w:jc w:val="both"/>
      </w:pPr>
      <w:r>
        <w:t>The format of the XML files will be:</w:t>
      </w:r>
    </w:p>
    <w:p w:rsidR="007835B2" w:rsidRDefault="007835B2">
      <w:pPr>
        <w:jc w:val="both"/>
      </w:pPr>
    </w:p>
    <w:p w:rsidR="004C788E" w:rsidRDefault="00BA45FD" w:rsidP="004C788E">
      <w:pPr>
        <w:rPr>
          <w:rFonts w:ascii="Courier New" w:hAnsi="Courier New" w:cs="Courier New"/>
          <w:color w:val="0000FF"/>
          <w:sz w:val="18"/>
          <w:szCs w:val="18"/>
        </w:rPr>
      </w:pPr>
      <w:r w:rsidRPr="00BA45FD">
        <w:pict>
          <v:shape id="_x0000_s1026" type="#_x0000_t202" style="position:absolute;margin-left:0;margin-top:0;width:415.6pt;height:212.7pt;z-index:251658240;mso-height-percent:200;mso-position-horizontal:center;mso-height-percent:200;mso-width-relative:margin;mso-height-relative:margin">
            <v:textbox style="mso-fit-shape-to-text:t">
              <w:txbxContent>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xml</w:t>
                  </w:r>
                  <w:r>
                    <w:rPr>
                      <w:rFonts w:ascii="Courier New" w:hAnsi="Courier New" w:cs="Courier New"/>
                      <w:color w:val="0000FF"/>
                      <w:sz w:val="18"/>
                      <w:szCs w:val="18"/>
                    </w:rPr>
                    <w:t xml:space="preserve"> </w:t>
                  </w:r>
                  <w:r>
                    <w:rPr>
                      <w:rFonts w:ascii="Courier New" w:hAnsi="Courier New" w:cs="Courier New"/>
                      <w:color w:val="FF0000"/>
                      <w:sz w:val="18"/>
                      <w:szCs w:val="18"/>
                    </w:rPr>
                    <w:t>version</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1.0</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encoding</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Windows-1252</w:t>
                  </w:r>
                  <w:r>
                    <w:rPr>
                      <w:rFonts w:ascii="Courier New" w:hAnsi="Courier New" w:cs="Courier New"/>
                      <w:sz w:val="18"/>
                      <w:szCs w:val="18"/>
                    </w:rPr>
                    <w:t>"</w:t>
                  </w:r>
                  <w:r>
                    <w:rPr>
                      <w:rFonts w:ascii="Courier New" w:hAnsi="Courier New" w:cs="Courier New"/>
                      <w:color w:val="0000FF"/>
                      <w:sz w:val="18"/>
                      <w:szCs w:val="18"/>
                    </w:rPr>
                    <w:t>?&gt;&lt;</w:t>
                  </w:r>
                  <w:r>
                    <w:rPr>
                      <w:rFonts w:ascii="Courier New" w:hAnsi="Courier New" w:cs="Courier New"/>
                      <w:color w:val="A31515"/>
                      <w:sz w:val="18"/>
                      <w:szCs w:val="18"/>
                    </w:rPr>
                    <w:t>BDWUserUpload</w:t>
                  </w:r>
                  <w:r>
                    <w:rPr>
                      <w:rFonts w:ascii="Courier New" w:hAnsi="Courier New" w:cs="Courier New"/>
                      <w:color w:val="0000FF"/>
                      <w:sz w:val="18"/>
                      <w:szCs w:val="18"/>
                    </w:rPr>
                    <w:t xml:space="preserve"> </w:t>
                  </w:r>
                  <w:r>
                    <w:rPr>
                      <w:rFonts w:ascii="Courier New" w:hAnsi="Courier New" w:cs="Courier New"/>
                      <w:color w:val="FF0000"/>
                      <w:sz w:val="18"/>
                      <w:szCs w:val="18"/>
                    </w:rPr>
                    <w:t>xmlns</w:t>
                  </w:r>
                  <w:r>
                    <w:rPr>
                      <w:rFonts w:ascii="Courier New" w:hAnsi="Courier New" w:cs="Courier New"/>
                      <w:color w:val="0000FF"/>
                      <w:sz w:val="18"/>
                      <w:szCs w:val="18"/>
                    </w:rPr>
                    <w:t>=</w:t>
                  </w:r>
                  <w:r>
                    <w:rPr>
                      <w:rFonts w:ascii="Courier New" w:hAnsi="Courier New" w:cs="Courier New"/>
                      <w:sz w:val="18"/>
                      <w:szCs w:val="18"/>
                    </w:rPr>
                    <w:t>"</w:t>
                  </w:r>
                  <w:hyperlink r:id="rId39" w:history="1">
                    <w:r>
                      <w:rPr>
                        <w:rStyle w:val="Hyperlink"/>
                        <w:rFonts w:ascii="Courier New" w:hAnsi="Courier New" w:cs="Courier New"/>
                        <w:sz w:val="18"/>
                        <w:szCs w:val="18"/>
                      </w:rPr>
                      <w:t>http://salt.bdw.com/schemas/v3/0</w:t>
                    </w:r>
                  </w:hyperlink>
                  <w:r>
                    <w:rPr>
                      <w:rFonts w:ascii="Courier New" w:hAnsi="Courier New" w:cs="Courier New"/>
                      <w:sz w:val="18"/>
                      <w:szCs w:val="18"/>
                    </w:rPr>
                    <w:t>"</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  &lt;</w:t>
                  </w:r>
                  <w:r>
                    <w:rPr>
                      <w:rFonts w:ascii="Courier New" w:hAnsi="Courier New" w:cs="Courier New"/>
                      <w:color w:val="A31515"/>
                      <w:sz w:val="18"/>
                      <w:szCs w:val="18"/>
                    </w:rPr>
                    <w:t>User</w:t>
                  </w:r>
                  <w:r>
                    <w:rPr>
                      <w:rFonts w:ascii="Courier New" w:hAnsi="Courier New" w:cs="Courier New"/>
                      <w:color w:val="0000FF"/>
                      <w:sz w:val="18"/>
                      <w:szCs w:val="18"/>
                    </w:rPr>
                    <w:t xml:space="preserve"> </w:t>
                  </w:r>
                  <w:r>
                    <w:rPr>
                      <w:rFonts w:ascii="Courier New" w:hAnsi="Courier New" w:cs="Courier New"/>
                      <w:color w:val="FF0000"/>
                      <w:sz w:val="18"/>
                      <w:szCs w:val="18"/>
                    </w:rPr>
                    <w:t>Username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fred1</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Password</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bbbbbbbb</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Firstname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fred</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Lastname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0</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Email</w:t>
                  </w:r>
                  <w:r>
                    <w:rPr>
                      <w:rFonts w:ascii="Courier New" w:hAnsi="Courier New" w:cs="Courier New"/>
                      <w:color w:val="0000FF"/>
                      <w:sz w:val="18"/>
                      <w:szCs w:val="18"/>
                    </w:rPr>
                    <w:t>=</w:t>
                  </w:r>
                  <w:r>
                    <w:rPr>
                      <w:rFonts w:ascii="Courier New" w:hAnsi="Courier New" w:cs="Courier New"/>
                      <w:sz w:val="18"/>
                      <w:szCs w:val="18"/>
                    </w:rPr>
                    <w:t>"</w:t>
                  </w:r>
                  <w:hyperlink r:id="rId40" w:history="1">
                    <w:r>
                      <w:rPr>
                        <w:rStyle w:val="Hyperlink"/>
                        <w:rFonts w:ascii="Courier New" w:hAnsi="Courier New" w:cs="Courier New"/>
                        <w:sz w:val="18"/>
                        <w:szCs w:val="18"/>
                      </w:rPr>
                      <w:t>fred1@emerging.com.au</w:t>
                    </w:r>
                  </w:hyperlink>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ExternalID</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UnitID</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Archive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1</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NotifyUnitAdmin</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N</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NotifyOrgAdmin</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N</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ManagerNotification</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Y</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ManagerToNotify</w:t>
                  </w:r>
                  <w:r>
                    <w:rPr>
                      <w:rFonts w:ascii="Courier New" w:hAnsi="Courier New" w:cs="Courier New"/>
                      <w:color w:val="0000FF"/>
                      <w:sz w:val="18"/>
                      <w:szCs w:val="18"/>
                    </w:rPr>
                    <w:t>=</w:t>
                  </w:r>
                  <w:r>
                    <w:rPr>
                      <w:rFonts w:ascii="Courier New" w:hAnsi="Courier New" w:cs="Courier New"/>
                      <w:sz w:val="18"/>
                      <w:szCs w:val="18"/>
                    </w:rPr>
                    <w:t>"</w:t>
                  </w:r>
                  <w:hyperlink r:id="rId41" w:history="1">
                    <w:r>
                      <w:rPr>
                        <w:rStyle w:val="Hyperlink"/>
                        <w:rFonts w:ascii="Courier New" w:hAnsi="Courier New" w:cs="Courier New"/>
                        <w:sz w:val="18"/>
                        <w:szCs w:val="18"/>
                      </w:rPr>
                      <w:t>joe.blow@BlowsBloggs.com</w:t>
                    </w:r>
                  </w:hyperlink>
                  <w:r>
                    <w:rPr>
                      <w:rFonts w:ascii="Courier New" w:hAnsi="Courier New" w:cs="Courier New"/>
                      <w:sz w:val="18"/>
                      <w:szCs w:val="18"/>
                    </w:rPr>
                    <w:t>"</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    &lt;</w:t>
                  </w:r>
                  <w:r>
                    <w:rPr>
                      <w:rFonts w:ascii="Courier New" w:hAnsi="Courier New" w:cs="Courier New"/>
                      <w:color w:val="A31515"/>
                      <w:sz w:val="18"/>
                      <w:szCs w:val="18"/>
                    </w:rPr>
                    <w:t>CustomClassifications</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      &lt;</w:t>
                  </w:r>
                  <w:r>
                    <w:rPr>
                      <w:rFonts w:ascii="Courier New" w:hAnsi="Courier New" w:cs="Courier New"/>
                      <w:color w:val="A31515"/>
                      <w:sz w:val="18"/>
                      <w:szCs w:val="18"/>
                    </w:rPr>
                    <w:t>CustomClassification</w:t>
                  </w:r>
                  <w:r>
                    <w:rPr>
                      <w:rFonts w:ascii="Courier New" w:hAnsi="Courier New" w:cs="Courier New"/>
                      <w:color w:val="0000FF"/>
                      <w:sz w:val="18"/>
                      <w:szCs w:val="18"/>
                    </w:rPr>
                    <w:t xml:space="preserve"> </w:t>
                  </w:r>
                  <w:r>
                    <w:rPr>
                      <w:rFonts w:ascii="Courier New" w:hAnsi="Courier New" w:cs="Courier New"/>
                      <w:color w:val="FF0000"/>
                      <w:sz w:val="18"/>
                      <w:szCs w:val="18"/>
                    </w:rPr>
                    <w:t>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State</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Option</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State 1</w:t>
                  </w:r>
                  <w:r>
                    <w:rPr>
                      <w:rFonts w:ascii="Courier New" w:hAnsi="Courier New" w:cs="Courier New"/>
                      <w:sz w:val="18"/>
                      <w:szCs w:val="18"/>
                    </w:rPr>
                    <w:t>"</w:t>
                  </w:r>
                  <w:r>
                    <w:rPr>
                      <w:rFonts w:ascii="Courier New" w:hAnsi="Courier New" w:cs="Courier New"/>
                      <w:color w:val="0000FF"/>
                      <w:sz w:val="18"/>
                      <w:szCs w:val="18"/>
                    </w:rPr>
                    <w:t xml:space="preserve"> /&gt;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    &lt;/</w:t>
                  </w:r>
                  <w:r>
                    <w:rPr>
                      <w:rFonts w:ascii="Courier New" w:hAnsi="Courier New" w:cs="Courier New"/>
                      <w:color w:val="A31515"/>
                      <w:sz w:val="18"/>
                      <w:szCs w:val="18"/>
                    </w:rPr>
                    <w:t>CustomClassifications</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  &lt;/</w:t>
                  </w:r>
                  <w:r>
                    <w:rPr>
                      <w:rFonts w:ascii="Courier New" w:hAnsi="Courier New" w:cs="Courier New"/>
                      <w:color w:val="A31515"/>
                      <w:sz w:val="18"/>
                      <w:szCs w:val="18"/>
                    </w:rPr>
                    <w:t>User</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User</w:t>
                  </w:r>
                  <w:r>
                    <w:rPr>
                      <w:rFonts w:ascii="Courier New" w:hAnsi="Courier New" w:cs="Courier New"/>
                      <w:color w:val="0000FF"/>
                      <w:sz w:val="18"/>
                      <w:szCs w:val="18"/>
                    </w:rPr>
                    <w:t xml:space="preserve"> </w:t>
                  </w:r>
                  <w:r>
                    <w:rPr>
                      <w:rFonts w:ascii="Courier New" w:hAnsi="Courier New" w:cs="Courier New"/>
                      <w:color w:val="FF0000"/>
                      <w:sz w:val="18"/>
                      <w:szCs w:val="18"/>
                    </w:rPr>
                    <w:t>Username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fred2</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Password</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bbbbbbbb</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Firstname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fred</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Lastname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0</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Email</w:t>
                  </w:r>
                  <w:r>
                    <w:rPr>
                      <w:rFonts w:ascii="Courier New" w:hAnsi="Courier New" w:cs="Courier New"/>
                      <w:color w:val="0000FF"/>
                      <w:sz w:val="18"/>
                      <w:szCs w:val="18"/>
                    </w:rPr>
                    <w:t>=</w:t>
                  </w:r>
                  <w:r>
                    <w:rPr>
                      <w:rFonts w:ascii="Courier New" w:hAnsi="Courier New" w:cs="Courier New"/>
                      <w:sz w:val="18"/>
                      <w:szCs w:val="18"/>
                    </w:rPr>
                    <w:t>"</w:t>
                  </w:r>
                  <w:hyperlink r:id="rId42" w:history="1">
                    <w:r>
                      <w:rPr>
                        <w:rStyle w:val="Hyperlink"/>
                        <w:rFonts w:ascii="Courier New" w:hAnsi="Courier New" w:cs="Courier New"/>
                        <w:sz w:val="18"/>
                        <w:szCs w:val="18"/>
                      </w:rPr>
                      <w:t>fred2@emerging.com.au</w:t>
                    </w:r>
                  </w:hyperlink>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ExternalID</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UnitID</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Archive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2</w:t>
                  </w:r>
                  <w:r>
                    <w:rPr>
                      <w:rFonts w:ascii="Courier New" w:hAnsi="Courier New" w:cs="Courier New"/>
                      <w:sz w:val="18"/>
                      <w:szCs w:val="18"/>
                    </w:rPr>
                    <w:t>"</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CustomClassifications</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CustomClassification</w:t>
                  </w:r>
                  <w:r>
                    <w:rPr>
                      <w:rFonts w:ascii="Courier New" w:hAnsi="Courier New" w:cs="Courier New"/>
                      <w:color w:val="0000FF"/>
                      <w:sz w:val="18"/>
                      <w:szCs w:val="18"/>
                    </w:rPr>
                    <w:t xml:space="preserve"> </w:t>
                  </w:r>
                  <w:r>
                    <w:rPr>
                      <w:rFonts w:ascii="Courier New" w:hAnsi="Courier New" w:cs="Courier New"/>
                      <w:color w:val="FF0000"/>
                      <w:sz w:val="18"/>
                      <w:szCs w:val="18"/>
                    </w:rPr>
                    <w:t>Name</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State</w:t>
                  </w:r>
                  <w:r>
                    <w:rPr>
                      <w:rFonts w:ascii="Courier New" w:hAnsi="Courier New" w:cs="Courier New"/>
                      <w:sz w:val="18"/>
                      <w:szCs w:val="18"/>
                    </w:rPr>
                    <w:t>"</w:t>
                  </w:r>
                  <w:r>
                    <w:rPr>
                      <w:rFonts w:ascii="Courier New" w:hAnsi="Courier New" w:cs="Courier New"/>
                      <w:color w:val="0000FF"/>
                      <w:sz w:val="18"/>
                      <w:szCs w:val="18"/>
                    </w:rPr>
                    <w:t xml:space="preserve"> </w:t>
                  </w:r>
                  <w:r>
                    <w:rPr>
                      <w:rFonts w:ascii="Courier New" w:hAnsi="Courier New" w:cs="Courier New"/>
                      <w:color w:val="FF0000"/>
                      <w:sz w:val="18"/>
                      <w:szCs w:val="18"/>
                    </w:rPr>
                    <w:t>Option</w:t>
                  </w:r>
                  <w:r>
                    <w:rPr>
                      <w:rFonts w:ascii="Courier New" w:hAnsi="Courier New" w:cs="Courier New"/>
                      <w:color w:val="0000FF"/>
                      <w:sz w:val="18"/>
                      <w:szCs w:val="18"/>
                    </w:rPr>
                    <w:t>=</w:t>
                  </w:r>
                  <w:r>
                    <w:rPr>
                      <w:rFonts w:ascii="Courier New" w:hAnsi="Courier New" w:cs="Courier New"/>
                      <w:sz w:val="18"/>
                      <w:szCs w:val="18"/>
                    </w:rPr>
                    <w:t>"</w:t>
                  </w:r>
                  <w:r>
                    <w:rPr>
                      <w:rFonts w:ascii="Courier New" w:hAnsi="Courier New" w:cs="Courier New"/>
                      <w:color w:val="0000FF"/>
                      <w:sz w:val="18"/>
                      <w:szCs w:val="18"/>
                    </w:rPr>
                    <w:t>State 1</w:t>
                  </w:r>
                  <w:r>
                    <w:rPr>
                      <w:rFonts w:ascii="Courier New" w:hAnsi="Courier New" w:cs="Courier New"/>
                      <w:sz w:val="18"/>
                      <w:szCs w:val="18"/>
                    </w:rPr>
                    <w:t>"</w:t>
                  </w:r>
                  <w:r>
                    <w:rPr>
                      <w:rFonts w:ascii="Courier New" w:hAnsi="Courier New" w:cs="Courier New"/>
                      <w:color w:val="0000FF"/>
                      <w:sz w:val="18"/>
                      <w:szCs w:val="18"/>
                    </w:rPr>
                    <w:t xml:space="preserve"> /&gt;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CustomClassifications</w:t>
                  </w:r>
                  <w:r>
                    <w:rPr>
                      <w:rFonts w:ascii="Courier New" w:hAnsi="Courier New" w:cs="Courier New"/>
                      <w:color w:val="0000FF"/>
                      <w:sz w:val="18"/>
                      <w:szCs w:val="18"/>
                    </w:rPr>
                    <w:t>&gt;</w:t>
                  </w:r>
                </w:p>
                <w:p w:rsidR="00B01B53" w:rsidRDefault="00B01B53" w:rsidP="004C788E">
                  <w:pPr>
                    <w:autoSpaceDE w:val="0"/>
                    <w:autoSpaceDN w:val="0"/>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User</w:t>
                  </w:r>
                  <w:r>
                    <w:rPr>
                      <w:rFonts w:ascii="Courier New" w:hAnsi="Courier New" w:cs="Courier New"/>
                      <w:color w:val="0000FF"/>
                      <w:sz w:val="18"/>
                      <w:szCs w:val="18"/>
                    </w:rPr>
                    <w:t>&gt;</w:t>
                  </w:r>
                </w:p>
                <w:p w:rsidR="00B01B53" w:rsidRDefault="00B01B53" w:rsidP="004C788E">
                  <w:pPr>
                    <w:rPr>
                      <w:rFonts w:ascii="Courier New" w:hAnsi="Courier New" w:cs="Courier New"/>
                      <w:color w:val="0000FF"/>
                      <w:sz w:val="18"/>
                      <w:szCs w:val="18"/>
                    </w:rPr>
                  </w:pPr>
                  <w:r>
                    <w:rPr>
                      <w:rFonts w:ascii="Courier New" w:hAnsi="Courier New" w:cs="Courier New"/>
                      <w:color w:val="0000FF"/>
                      <w:sz w:val="18"/>
                      <w:szCs w:val="18"/>
                    </w:rPr>
                    <w:t>&lt;/</w:t>
                  </w:r>
                  <w:r>
                    <w:rPr>
                      <w:rFonts w:ascii="Courier New" w:hAnsi="Courier New" w:cs="Courier New"/>
                      <w:color w:val="A31515"/>
                      <w:sz w:val="18"/>
                      <w:szCs w:val="18"/>
                    </w:rPr>
                    <w:t>BDWUserUpload</w:t>
                  </w:r>
                  <w:r>
                    <w:rPr>
                      <w:rFonts w:ascii="Courier New" w:hAnsi="Courier New" w:cs="Courier New"/>
                      <w:color w:val="0000FF"/>
                      <w:sz w:val="18"/>
                      <w:szCs w:val="18"/>
                    </w:rPr>
                    <w:t>&gt;</w:t>
                  </w:r>
                </w:p>
                <w:p w:rsidR="00B01B53" w:rsidRDefault="00B01B53" w:rsidP="004C788E"/>
              </w:txbxContent>
            </v:textbox>
          </v:shape>
        </w:pict>
      </w:r>
    </w:p>
    <w:p w:rsidR="004C788E" w:rsidRDefault="004C788E" w:rsidP="00EF7D65">
      <w:pPr>
        <w:rPr>
          <w:sz w:val="18"/>
          <w:szCs w:val="18"/>
        </w:rPr>
      </w:pPr>
    </w:p>
    <w:p w:rsidR="004C788E" w:rsidRDefault="004C788E" w:rsidP="001E0AE2">
      <w:pPr>
        <w:rPr>
          <w:sz w:val="18"/>
          <w:szCs w:val="18"/>
        </w:rPr>
      </w:pPr>
    </w:p>
    <w:p w:rsidR="004C788E" w:rsidRDefault="004C788E" w:rsidP="001E0AE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7835B2">
      <w:pPr>
        <w:rPr>
          <w:sz w:val="18"/>
          <w:szCs w:val="18"/>
        </w:rPr>
      </w:pPr>
    </w:p>
    <w:p w:rsidR="007835B2" w:rsidRDefault="004C788E">
      <w:pPr>
        <w:pStyle w:val="ListParagraph"/>
        <w:numPr>
          <w:ilvl w:val="0"/>
          <w:numId w:val="42"/>
        </w:numPr>
        <w:jc w:val="both"/>
        <w:rPr>
          <w:lang w:val="en-AU"/>
        </w:rPr>
      </w:pPr>
      <w:r>
        <w:lastRenderedPageBreak/>
        <w:t>The four new fields will not be compulsory in CSV files.</w:t>
      </w:r>
    </w:p>
    <w:p w:rsidR="007835B2" w:rsidRDefault="004C788E">
      <w:pPr>
        <w:pStyle w:val="ListParagraph"/>
        <w:numPr>
          <w:ilvl w:val="0"/>
          <w:numId w:val="42"/>
        </w:numPr>
        <w:jc w:val="both"/>
      </w:pPr>
      <w:r>
        <w:t>The four new fields will not be compulsory in XML files.</w:t>
      </w:r>
    </w:p>
    <w:p w:rsidR="007835B2" w:rsidRDefault="004C788E">
      <w:pPr>
        <w:pStyle w:val="ListParagraph"/>
        <w:numPr>
          <w:ilvl w:val="0"/>
          <w:numId w:val="42"/>
        </w:numPr>
        <w:jc w:val="both"/>
      </w:pPr>
      <w:r>
        <w:t>A CSV file containing a mixture of rows where some rows contain the new fields and some rows do not contain the new fields will be considered valid.</w:t>
      </w:r>
    </w:p>
    <w:p w:rsidR="007835B2" w:rsidRDefault="004C788E">
      <w:pPr>
        <w:pStyle w:val="ListParagraph"/>
        <w:numPr>
          <w:ilvl w:val="0"/>
          <w:numId w:val="42"/>
        </w:numPr>
        <w:jc w:val="both"/>
      </w:pPr>
      <w:r>
        <w:t>An XML file containing a number of records where some records contain the new fields and some records do not contain the new fields will be considered valid.</w:t>
      </w:r>
    </w:p>
    <w:p w:rsidR="007835B2" w:rsidRDefault="004C788E">
      <w:pPr>
        <w:pStyle w:val="ListParagraph"/>
        <w:numPr>
          <w:ilvl w:val="0"/>
          <w:numId w:val="42"/>
        </w:numPr>
        <w:jc w:val="both"/>
      </w:pPr>
      <w:r>
        <w:t>A row in a CSV file that does not contain the four new fields and that results in an update will not affect the four new fields for that user.</w:t>
      </w:r>
    </w:p>
    <w:p w:rsidR="007835B2" w:rsidRDefault="004C788E">
      <w:pPr>
        <w:pStyle w:val="ListParagraph"/>
        <w:numPr>
          <w:ilvl w:val="0"/>
          <w:numId w:val="42"/>
        </w:numPr>
        <w:jc w:val="both"/>
      </w:pPr>
      <w:r>
        <w:t>A record in an XML file that does not contain the four new fields and that results in an update will not affect the four new fields for that user.</w:t>
      </w:r>
    </w:p>
    <w:p w:rsidR="007835B2" w:rsidRDefault="004C788E">
      <w:pPr>
        <w:pStyle w:val="ListParagraph"/>
        <w:numPr>
          <w:ilvl w:val="0"/>
          <w:numId w:val="42"/>
        </w:numPr>
        <w:jc w:val="both"/>
      </w:pPr>
      <w:r>
        <w:t>A row in a CSV file that does not contain the four new fields and that results in a new user being created will use default values for the four new fields for that user.</w:t>
      </w:r>
    </w:p>
    <w:p w:rsidR="007835B2" w:rsidRDefault="004C788E">
      <w:pPr>
        <w:pStyle w:val="ListParagraph"/>
        <w:numPr>
          <w:ilvl w:val="0"/>
          <w:numId w:val="42"/>
        </w:numPr>
        <w:jc w:val="both"/>
      </w:pPr>
      <w:r>
        <w:t>A record in an XML file that does not contain the four new fields and that results in a new user being created will use default values for the four new fields for that user.</w:t>
      </w:r>
    </w:p>
    <w:p w:rsidR="007835B2" w:rsidRDefault="004C788E">
      <w:pPr>
        <w:pStyle w:val="ListParagraph"/>
        <w:numPr>
          <w:ilvl w:val="0"/>
          <w:numId w:val="42"/>
        </w:numPr>
        <w:jc w:val="both"/>
      </w:pPr>
      <w:r>
        <w:t>The suggested Default values to be used for the four new fields are:</w:t>
      </w:r>
    </w:p>
    <w:p w:rsidR="007835B2" w:rsidRDefault="004C788E">
      <w:pPr>
        <w:pStyle w:val="ListParagraph"/>
        <w:numPr>
          <w:ilvl w:val="0"/>
          <w:numId w:val="43"/>
        </w:numPr>
        <w:rPr>
          <w:rFonts w:ascii="Courier New" w:hAnsi="Courier New" w:cs="Courier New"/>
          <w:color w:val="0000FF"/>
          <w:sz w:val="20"/>
          <w:szCs w:val="20"/>
        </w:rPr>
      </w:pPr>
      <w:r>
        <w:rPr>
          <w:rFonts w:ascii="Courier New" w:hAnsi="Courier New" w:cs="Courier New"/>
          <w:color w:val="FF0000"/>
          <w:sz w:val="20"/>
          <w:szCs w:val="20"/>
        </w:rPr>
        <w:t>NotifyUnitAdmin</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N</w:t>
      </w:r>
      <w:r>
        <w:rPr>
          <w:rFonts w:ascii="Courier New" w:hAnsi="Courier New" w:cs="Courier New"/>
          <w:sz w:val="20"/>
          <w:szCs w:val="20"/>
        </w:rPr>
        <w:t>"</w:t>
      </w:r>
      <w:r>
        <w:rPr>
          <w:rFonts w:ascii="Courier New" w:hAnsi="Courier New" w:cs="Courier New"/>
          <w:color w:val="0000FF"/>
          <w:sz w:val="20"/>
          <w:szCs w:val="20"/>
        </w:rPr>
        <w:t xml:space="preserve"> </w:t>
      </w:r>
    </w:p>
    <w:p w:rsidR="007835B2" w:rsidRDefault="004C788E">
      <w:pPr>
        <w:pStyle w:val="ListParagraph"/>
        <w:numPr>
          <w:ilvl w:val="0"/>
          <w:numId w:val="43"/>
        </w:numPr>
        <w:rPr>
          <w:rFonts w:ascii="Courier New" w:hAnsi="Courier New" w:cs="Courier New"/>
          <w:color w:val="0000FF"/>
          <w:sz w:val="20"/>
          <w:szCs w:val="20"/>
        </w:rPr>
      </w:pPr>
      <w:r>
        <w:rPr>
          <w:rFonts w:ascii="Courier New" w:hAnsi="Courier New" w:cs="Courier New"/>
          <w:color w:val="FF0000"/>
          <w:sz w:val="20"/>
          <w:szCs w:val="20"/>
        </w:rPr>
        <w:t>NotifyOrgAdmin</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N</w:t>
      </w:r>
      <w:r>
        <w:rPr>
          <w:rFonts w:ascii="Courier New" w:hAnsi="Courier New" w:cs="Courier New"/>
          <w:sz w:val="20"/>
          <w:szCs w:val="20"/>
        </w:rPr>
        <w:t>"</w:t>
      </w:r>
      <w:r>
        <w:rPr>
          <w:rFonts w:ascii="Courier New" w:hAnsi="Courier New" w:cs="Courier New"/>
          <w:color w:val="0000FF"/>
          <w:sz w:val="20"/>
          <w:szCs w:val="20"/>
        </w:rPr>
        <w:t xml:space="preserve"> </w:t>
      </w:r>
    </w:p>
    <w:p w:rsidR="007835B2" w:rsidRDefault="004C788E">
      <w:pPr>
        <w:pStyle w:val="ListParagraph"/>
        <w:numPr>
          <w:ilvl w:val="0"/>
          <w:numId w:val="43"/>
        </w:numPr>
        <w:rPr>
          <w:rFonts w:ascii="Courier New" w:hAnsi="Courier New" w:cs="Courier New"/>
          <w:color w:val="0000FF"/>
          <w:sz w:val="20"/>
          <w:szCs w:val="20"/>
        </w:rPr>
      </w:pPr>
      <w:r>
        <w:rPr>
          <w:rFonts w:ascii="Courier New" w:hAnsi="Courier New" w:cs="Courier New"/>
          <w:color w:val="FF0000"/>
          <w:sz w:val="20"/>
          <w:szCs w:val="20"/>
        </w:rPr>
        <w:t>ManagerNotification</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N</w:t>
      </w:r>
      <w:r>
        <w:rPr>
          <w:rFonts w:ascii="Courier New" w:hAnsi="Courier New" w:cs="Courier New"/>
          <w:sz w:val="20"/>
          <w:szCs w:val="20"/>
        </w:rPr>
        <w:t>"</w:t>
      </w:r>
      <w:r>
        <w:rPr>
          <w:rFonts w:ascii="Courier New" w:hAnsi="Courier New" w:cs="Courier New"/>
          <w:color w:val="0000FF"/>
          <w:sz w:val="20"/>
          <w:szCs w:val="20"/>
        </w:rPr>
        <w:t xml:space="preserve"> </w:t>
      </w:r>
    </w:p>
    <w:p w:rsidR="007835B2" w:rsidRDefault="004C788E">
      <w:pPr>
        <w:pStyle w:val="ListParagraph"/>
        <w:numPr>
          <w:ilvl w:val="0"/>
          <w:numId w:val="43"/>
        </w:numPr>
        <w:rPr>
          <w:rFonts w:ascii="Courier New" w:hAnsi="Courier New" w:cs="Courier New"/>
          <w:color w:val="0000FF"/>
          <w:sz w:val="20"/>
          <w:szCs w:val="20"/>
        </w:rPr>
      </w:pPr>
      <w:r>
        <w:rPr>
          <w:rFonts w:ascii="Courier New" w:hAnsi="Courier New" w:cs="Courier New"/>
          <w:color w:val="FF0000"/>
          <w:sz w:val="20"/>
          <w:szCs w:val="20"/>
        </w:rPr>
        <w:t>ManagerToNotify</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w:t>
      </w:r>
    </w:p>
    <w:p w:rsidR="004C788E" w:rsidRDefault="004C788E" w:rsidP="004C788E"/>
    <w:p w:rsidR="004C788E" w:rsidRDefault="004C788E" w:rsidP="00EF7D65">
      <w:pPr>
        <w:jc w:val="both"/>
      </w:pPr>
    </w:p>
    <w:p w:rsidR="004C788E" w:rsidRDefault="004C788E" w:rsidP="0010758E">
      <w:pPr>
        <w:jc w:val="both"/>
      </w:pPr>
    </w:p>
    <w:p w:rsidR="00B03E86" w:rsidRDefault="00B03E86" w:rsidP="0010758E">
      <w:pPr>
        <w:jc w:val="both"/>
      </w:pPr>
      <w:r>
        <w:t>The preview will show the new fields for as per the screenshot:</w:t>
      </w:r>
    </w:p>
    <w:p w:rsidR="00B03E86" w:rsidRDefault="00B03E86" w:rsidP="0010758E">
      <w:pPr>
        <w:jc w:val="both"/>
      </w:pPr>
    </w:p>
    <w:p w:rsidR="00B03E86" w:rsidRDefault="00B03E86" w:rsidP="0010758E">
      <w:pPr>
        <w:jc w:val="both"/>
      </w:pPr>
      <w:r>
        <w:rPr>
          <w:noProof/>
        </w:rPr>
        <w:drawing>
          <wp:inline distT="0" distB="0" distL="0" distR="0">
            <wp:extent cx="5734050" cy="2677795"/>
            <wp:effectExtent l="0" t="0" r="0" b="825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2677795"/>
                    </a:xfrm>
                    <a:prstGeom prst="rect">
                      <a:avLst/>
                    </a:prstGeom>
                    <a:noFill/>
                    <a:ln>
                      <a:noFill/>
                    </a:ln>
                  </pic:spPr>
                </pic:pic>
              </a:graphicData>
            </a:graphic>
          </wp:inline>
        </w:drawing>
      </w:r>
    </w:p>
    <w:p w:rsidR="00B03E86" w:rsidRDefault="00B03E86" w:rsidP="0010758E">
      <w:pPr>
        <w:jc w:val="both"/>
      </w:pPr>
    </w:p>
    <w:p w:rsidR="00B03E86" w:rsidRDefault="00B03E86" w:rsidP="0010758E">
      <w:pPr>
        <w:jc w:val="both"/>
      </w:pPr>
      <w:r>
        <w:t>These new fields will also be added to the User Details screen. Only administrators will be able to see these new fields. Here is the screenshot of the modified User Details screen:</w:t>
      </w:r>
    </w:p>
    <w:p w:rsidR="00B03E86" w:rsidRDefault="00B03E86" w:rsidP="0010758E">
      <w:pPr>
        <w:jc w:val="both"/>
      </w:pPr>
    </w:p>
    <w:p w:rsidR="00B03E86" w:rsidRDefault="00B03E86" w:rsidP="0010758E">
      <w:pPr>
        <w:jc w:val="both"/>
      </w:pPr>
      <w:r>
        <w:rPr>
          <w:noProof/>
        </w:rPr>
        <w:lastRenderedPageBreak/>
        <w:drawing>
          <wp:inline distT="0" distB="0" distL="0" distR="0">
            <wp:extent cx="5723890" cy="3970655"/>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970655"/>
                    </a:xfrm>
                    <a:prstGeom prst="rect">
                      <a:avLst/>
                    </a:prstGeom>
                    <a:noFill/>
                    <a:ln>
                      <a:noFill/>
                    </a:ln>
                  </pic:spPr>
                </pic:pic>
              </a:graphicData>
            </a:graphic>
          </wp:inline>
        </w:drawing>
      </w:r>
    </w:p>
    <w:p w:rsidR="00B03E86" w:rsidRDefault="00B03E86" w:rsidP="0010758E">
      <w:pPr>
        <w:keepNext/>
        <w:ind w:left="360"/>
        <w:jc w:val="both"/>
      </w:pPr>
    </w:p>
    <w:p w:rsidR="00B03E86" w:rsidRDefault="00B03E86" w:rsidP="0010758E">
      <w:pPr>
        <w:pStyle w:val="Heading2"/>
        <w:jc w:val="both"/>
        <w:rPr>
          <w:lang w:val="en-AU"/>
        </w:rPr>
      </w:pPr>
      <w:bookmarkStart w:id="580" w:name="_Toc303234988"/>
      <w:r>
        <w:rPr>
          <w:lang w:val="en-AU"/>
        </w:rPr>
        <w:t>5.2 Behaviour of “Update Imports”</w:t>
      </w:r>
      <w:bookmarkEnd w:id="580"/>
    </w:p>
    <w:p w:rsidR="00B03E86" w:rsidRDefault="00B03E86" w:rsidP="0010758E">
      <w:pPr>
        <w:jc w:val="both"/>
      </w:pPr>
      <w:r>
        <w:br/>
        <w:t>The functionality of the currently supported columns will remain the same as it is currently in SALT.</w:t>
      </w:r>
    </w:p>
    <w:p w:rsidR="00B03E86" w:rsidRDefault="00B03E86" w:rsidP="0010758E">
      <w:pPr>
        <w:jc w:val="both"/>
      </w:pPr>
    </w:p>
    <w:p w:rsidR="00B03E86" w:rsidRDefault="00B03E86" w:rsidP="0010758E">
      <w:pPr>
        <w:jc w:val="both"/>
      </w:pPr>
      <w:r>
        <w:t>The additional functionalities will be as follows:</w:t>
      </w:r>
    </w:p>
    <w:p w:rsidR="00B03E86" w:rsidRDefault="00B03E86" w:rsidP="0010758E">
      <w:pPr>
        <w:jc w:val="both"/>
      </w:pPr>
    </w:p>
    <w:p w:rsidR="00B03E86" w:rsidRDefault="00B03E86" w:rsidP="0010758E">
      <w:pPr>
        <w:jc w:val="both"/>
      </w:pPr>
      <w:r>
        <w:t>Currently only new users identified by the “unique field” can be added. However, now updating of existing users will also be supported.</w:t>
      </w:r>
      <w:r w:rsidR="00335FA5">
        <w:t xml:space="preserve"> It is proposed that </w:t>
      </w:r>
    </w:p>
    <w:p w:rsidR="00B03E86" w:rsidRDefault="00B03E86" w:rsidP="0010758E">
      <w:pPr>
        <w:pStyle w:val="ListParagraph"/>
        <w:numPr>
          <w:ilvl w:val="0"/>
          <w:numId w:val="24"/>
        </w:numPr>
        <w:spacing w:after="200" w:line="276" w:lineRule="auto"/>
        <w:contextualSpacing/>
        <w:jc w:val="both"/>
      </w:pPr>
      <w:r>
        <w:t>If a column is empty for an existing user then the value of this field will be maintained as it is currently there in the system and will not be overwritten.</w:t>
      </w:r>
    </w:p>
    <w:p w:rsidR="00B03E86" w:rsidRDefault="00B03E86" w:rsidP="0010758E">
      <w:pPr>
        <w:pStyle w:val="ListParagraph"/>
        <w:numPr>
          <w:ilvl w:val="0"/>
          <w:numId w:val="24"/>
        </w:numPr>
        <w:spacing w:after="200" w:line="276" w:lineRule="auto"/>
        <w:contextualSpacing/>
        <w:jc w:val="both"/>
      </w:pPr>
      <w:r>
        <w:t>If there is a value in a column for an existing user then the value of that field currently there in the system will be overwritten with the new value.</w:t>
      </w:r>
    </w:p>
    <w:p w:rsidR="00B03E86" w:rsidRDefault="00B03E86" w:rsidP="0010758E">
      <w:pPr>
        <w:pStyle w:val="ListParagraph"/>
        <w:numPr>
          <w:ilvl w:val="0"/>
          <w:numId w:val="24"/>
        </w:numPr>
        <w:spacing w:after="200" w:line="276" w:lineRule="auto"/>
        <w:contextualSpacing/>
        <w:jc w:val="both"/>
      </w:pPr>
      <w:r>
        <w:t>If there is a user in the imported file, which is not currently there in the system, then a new user will be created with the values of the fields as there in the imported file.</w:t>
      </w:r>
    </w:p>
    <w:p w:rsidR="00860FA9" w:rsidRDefault="00B03E86" w:rsidP="00860FA9">
      <w:pPr>
        <w:pStyle w:val="ListParagraph"/>
        <w:numPr>
          <w:ilvl w:val="0"/>
          <w:numId w:val="24"/>
        </w:numPr>
        <w:spacing w:after="200" w:line="276" w:lineRule="auto"/>
        <w:contextualSpacing/>
        <w:jc w:val="both"/>
      </w:pPr>
      <w:r>
        <w:t>If there is a user in the imported file, which is currently there in the system, then the values of the fields for that user will be updated with the new values in the corresponding columns in the imported file.</w:t>
      </w:r>
    </w:p>
    <w:p w:rsidR="00860FA9" w:rsidRDefault="00860FA9" w:rsidP="0010758E">
      <w:pPr>
        <w:jc w:val="both"/>
      </w:pPr>
    </w:p>
    <w:p w:rsidR="00B03E86" w:rsidRDefault="00860FA9" w:rsidP="0010758E">
      <w:pPr>
        <w:jc w:val="both"/>
      </w:pPr>
      <w:r>
        <w:t xml:space="preserve">When a there is only a single carot (^) entered in a cell when editing the CSV file with excel the contents of the field will be deleted. The only fields that can be deleted while importing users are “External Id” </w:t>
      </w:r>
      <w:r>
        <w:lastRenderedPageBreak/>
        <w:t>“Group by”, “Value”, and “Manager”. If carot (^) is used in other fields then treat it as no update to that field.</w:t>
      </w:r>
    </w:p>
    <w:p w:rsidR="00860FA9" w:rsidRDefault="00860FA9" w:rsidP="0010758E">
      <w:pPr>
        <w:jc w:val="both"/>
      </w:pPr>
    </w:p>
    <w:p w:rsidR="00B03E86" w:rsidRDefault="00B03E86" w:rsidP="0010758E">
      <w:pPr>
        <w:jc w:val="both"/>
      </w:pPr>
      <w:r>
        <w:t>In the preview screen, Instead of showing only the users that will be added and users that have errors in the import file, the users that will be updated will also be shown. The fields that are updated will be shown in a different colour. Below is a screenshot:</w:t>
      </w:r>
    </w:p>
    <w:p w:rsidR="00B03E86" w:rsidRDefault="00B03E86" w:rsidP="0010758E">
      <w:pPr>
        <w:jc w:val="both"/>
      </w:pPr>
    </w:p>
    <w:p w:rsidR="00B03E86" w:rsidRDefault="00B03E86" w:rsidP="0010758E">
      <w:pPr>
        <w:jc w:val="both"/>
      </w:pPr>
      <w:r>
        <w:rPr>
          <w:noProof/>
        </w:rPr>
        <w:drawing>
          <wp:inline distT="0" distB="0" distL="0" distR="0">
            <wp:extent cx="5734050" cy="3440430"/>
            <wp:effectExtent l="0" t="0" r="0" b="76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440430"/>
                    </a:xfrm>
                    <a:prstGeom prst="rect">
                      <a:avLst/>
                    </a:prstGeom>
                    <a:noFill/>
                    <a:ln>
                      <a:noFill/>
                    </a:ln>
                  </pic:spPr>
                </pic:pic>
              </a:graphicData>
            </a:graphic>
          </wp:inline>
        </w:drawing>
      </w:r>
    </w:p>
    <w:p w:rsidR="00B03E86" w:rsidRDefault="00B03E86" w:rsidP="0010758E">
      <w:pPr>
        <w:jc w:val="both"/>
      </w:pPr>
    </w:p>
    <w:p w:rsidR="00B03E86" w:rsidRDefault="00B03E86" w:rsidP="0010758E">
      <w:pPr>
        <w:ind w:left="360"/>
        <w:jc w:val="both"/>
        <w:rPr>
          <w:lang w:val="en-AU"/>
        </w:rPr>
      </w:pPr>
    </w:p>
    <w:p w:rsidR="00B03E86" w:rsidRDefault="00B03E86" w:rsidP="0010758E">
      <w:pPr>
        <w:jc w:val="both"/>
      </w:pPr>
    </w:p>
    <w:p w:rsidR="00B03E86" w:rsidRDefault="00B03E86" w:rsidP="0010758E">
      <w:pPr>
        <w:ind w:left="360"/>
        <w:jc w:val="both"/>
        <w:rPr>
          <w:lang w:val="en-AU"/>
        </w:rPr>
      </w:pPr>
    </w:p>
    <w:p w:rsidR="00B03E86" w:rsidRDefault="00B03E86" w:rsidP="0010758E">
      <w:pPr>
        <w:pStyle w:val="Heading1"/>
        <w:jc w:val="both"/>
        <w:rPr>
          <w:lang w:val="en-AU"/>
        </w:rPr>
      </w:pPr>
      <w:bookmarkStart w:id="581" w:name="_Toc303234989"/>
      <w:r>
        <w:rPr>
          <w:lang w:val="en-AU"/>
        </w:rPr>
        <w:t>6. Modifications to “My Training” page</w:t>
      </w:r>
      <w:bookmarkEnd w:id="581"/>
    </w:p>
    <w:p w:rsidR="00B03E86" w:rsidRDefault="00B03E86" w:rsidP="0010758E">
      <w:pPr>
        <w:pStyle w:val="Heading2"/>
        <w:jc w:val="both"/>
      </w:pPr>
      <w:bookmarkStart w:id="582" w:name="_Toc303234990"/>
      <w:r>
        <w:t>Requirement:</w:t>
      </w:r>
      <w:bookmarkEnd w:id="582"/>
      <w:r>
        <w:t xml:space="preserve"> </w:t>
      </w:r>
    </w:p>
    <w:p w:rsidR="00B03E86" w:rsidRDefault="00B03E86" w:rsidP="0010758E">
      <w:pPr>
        <w:jc w:val="both"/>
      </w:pPr>
      <w:r>
        <w:t>The current “My Training” page shows the list of courses that are assigned to the user. It shows status i.e. whether the course has not been attempted, or is in progress, or has been completed. Please see the screenshot below:</w:t>
      </w:r>
    </w:p>
    <w:p w:rsidR="00B03E86" w:rsidRDefault="00B03E86" w:rsidP="0010758E">
      <w:pPr>
        <w:jc w:val="both"/>
      </w:pPr>
      <w:r>
        <w:rPr>
          <w:noProof/>
        </w:rPr>
        <w:lastRenderedPageBreak/>
        <w:drawing>
          <wp:inline distT="0" distB="0" distL="0" distR="0">
            <wp:extent cx="5723890" cy="224790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2247900"/>
                    </a:xfrm>
                    <a:prstGeom prst="rect">
                      <a:avLst/>
                    </a:prstGeom>
                    <a:noFill/>
                    <a:ln>
                      <a:noFill/>
                    </a:ln>
                  </pic:spPr>
                </pic:pic>
              </a:graphicData>
            </a:graphic>
          </wp:inline>
        </w:drawing>
      </w:r>
    </w:p>
    <w:p w:rsidR="00B03E86" w:rsidRDefault="00B03E86" w:rsidP="0010758E">
      <w:pPr>
        <w:jc w:val="both"/>
      </w:pPr>
      <w:r>
        <w:t>On clicking on the course the list of associated modules are displayed. The status of the lessons and quizzes in the modules are displayed as icons as shown below.</w:t>
      </w:r>
    </w:p>
    <w:p w:rsidR="00B03E86" w:rsidRDefault="00B03E86" w:rsidP="0010758E">
      <w:pPr>
        <w:jc w:val="both"/>
      </w:pPr>
      <w:r>
        <w:rPr>
          <w:noProof/>
        </w:rPr>
        <w:drawing>
          <wp:inline distT="0" distB="0" distL="0" distR="0">
            <wp:extent cx="5723890" cy="288480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2884805"/>
                    </a:xfrm>
                    <a:prstGeom prst="rect">
                      <a:avLst/>
                    </a:prstGeom>
                    <a:noFill/>
                    <a:ln>
                      <a:noFill/>
                    </a:ln>
                  </pic:spPr>
                </pic:pic>
              </a:graphicData>
            </a:graphic>
          </wp:inline>
        </w:drawing>
      </w:r>
    </w:p>
    <w:p w:rsidR="00B03E86" w:rsidRDefault="00B03E86" w:rsidP="0010758E">
      <w:pPr>
        <w:pStyle w:val="Heading2"/>
        <w:jc w:val="both"/>
      </w:pPr>
      <w:bookmarkStart w:id="583" w:name="_Toc303234991"/>
      <w:r>
        <w:t>Proposed modifications screens:</w:t>
      </w:r>
      <w:bookmarkEnd w:id="583"/>
    </w:p>
    <w:p w:rsidR="00B03E86" w:rsidRDefault="00B03E86" w:rsidP="0010758E">
      <w:pPr>
        <w:jc w:val="both"/>
      </w:pPr>
      <w:r>
        <w:t xml:space="preserve">The “My Training” page with courses </w:t>
      </w:r>
      <w:r w:rsidR="006D765E">
        <w:t xml:space="preserve">may </w:t>
      </w:r>
      <w:r>
        <w:t xml:space="preserve">show 2 more columns as shown in below screenshot. </w:t>
      </w:r>
      <w:r w:rsidR="006D765E">
        <w:t xml:space="preserve">The 2 columns will appear by default for all Organisations but may be hidden by changing configuration values in the “Organisation </w:t>
      </w:r>
      <w:r w:rsidR="00925ABC">
        <w:t>Details</w:t>
      </w:r>
      <w:r w:rsidR="006D765E">
        <w:t xml:space="preserve">” screen. </w:t>
      </w:r>
      <w:r>
        <w:t xml:space="preserve">The “Due Date” column shows the date when the user is </w:t>
      </w:r>
      <w:r w:rsidR="00C41B0F">
        <w:t>Overdue</w:t>
      </w:r>
      <w:r>
        <w:t xml:space="preserve"> or the number of days </w:t>
      </w:r>
      <w:r w:rsidR="0049422B">
        <w:t>until it becomes overdue</w:t>
      </w:r>
      <w:r>
        <w:t xml:space="preserve">. The colour of the text will be red </w:t>
      </w:r>
      <w:r w:rsidR="00586429">
        <w:t xml:space="preserve">and BOLD </w:t>
      </w:r>
      <w:r>
        <w:t>if the due date has passed. The “Last completion date” column shows the last date when the course was completed by the user. It is assumed that it will be useful to know when the certification for the course is expiring.</w:t>
      </w:r>
    </w:p>
    <w:p w:rsidR="00B03E86" w:rsidRDefault="00B03E86" w:rsidP="0010758E">
      <w:pPr>
        <w:jc w:val="both"/>
      </w:pPr>
    </w:p>
    <w:p w:rsidR="00B03E86" w:rsidRDefault="007227BB" w:rsidP="0010758E">
      <w:pPr>
        <w:jc w:val="both"/>
      </w:pPr>
      <w:ins w:id="584" w:author="John Hedlefs" w:date="2011-09-07T14:09:00Z">
        <w:r>
          <w:rPr>
            <w:noProof/>
          </w:rPr>
          <w:lastRenderedPageBreak/>
          <w:drawing>
            <wp:inline distT="0" distB="0" distL="0" distR="0">
              <wp:extent cx="5939790" cy="1988820"/>
              <wp:effectExtent l="19050" t="0" r="3810" b="0"/>
              <wp:docPr id="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5939790" cy="1988820"/>
                      </a:xfrm>
                      <a:prstGeom prst="rect">
                        <a:avLst/>
                      </a:prstGeom>
                      <a:noFill/>
                      <a:ln w="9525">
                        <a:noFill/>
                        <a:miter lim="800000"/>
                        <a:headEnd/>
                        <a:tailEnd/>
                      </a:ln>
                    </pic:spPr>
                  </pic:pic>
                </a:graphicData>
              </a:graphic>
            </wp:inline>
          </w:drawing>
        </w:r>
      </w:ins>
      <w:del w:id="585" w:author="John Hedlefs" w:date="2011-09-07T14:09:00Z">
        <w:r w:rsidR="006D765E" w:rsidDel="007227BB">
          <w:rPr>
            <w:noProof/>
          </w:rPr>
          <w:drawing>
            <wp:inline distT="0" distB="0" distL="0" distR="0">
              <wp:extent cx="5935345" cy="1989455"/>
              <wp:effectExtent l="19050" t="0" r="8255" b="0"/>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5345" cy="1989455"/>
                      </a:xfrm>
                      <a:prstGeom prst="rect">
                        <a:avLst/>
                      </a:prstGeom>
                      <a:noFill/>
                      <a:ln w="9525">
                        <a:noFill/>
                        <a:miter lim="800000"/>
                        <a:headEnd/>
                        <a:tailEnd/>
                      </a:ln>
                    </pic:spPr>
                  </pic:pic>
                </a:graphicData>
              </a:graphic>
            </wp:inline>
          </w:drawing>
        </w:r>
      </w:del>
    </w:p>
    <w:p w:rsidR="00B03E86" w:rsidRDefault="00B03E86" w:rsidP="0010758E">
      <w:pPr>
        <w:jc w:val="both"/>
      </w:pPr>
      <w:r>
        <w:t xml:space="preserve">The “Modules” screen </w:t>
      </w:r>
      <w:r w:rsidR="006D765E">
        <w:t xml:space="preserve">may </w:t>
      </w:r>
      <w:r>
        <w:t>have 2 more columns for the modules as shown below.</w:t>
      </w:r>
      <w:r w:rsidR="006D765E" w:rsidRPr="006D765E">
        <w:t xml:space="preserve"> </w:t>
      </w:r>
      <w:r w:rsidR="006D765E">
        <w:t>The 2 columns will appear by default for all Organisations but may be hidden by changing configuration values in the “Organisation</w:t>
      </w:r>
      <w:r w:rsidR="00D76012">
        <w:t xml:space="preserve"> Details</w:t>
      </w:r>
      <w:r w:rsidR="006D765E">
        <w:t xml:space="preserve">” screen (the same checkbox hides the 2 new columns on both “My Training” screens). </w:t>
      </w:r>
      <w:r>
        <w:t xml:space="preserve"> The “Last pass date” will show the date when the user has last completed the module and passed the quiz. The “Quiz due” column will show the due date for passing the quiz or the number of days before it expires. The colour of the text will be red</w:t>
      </w:r>
      <w:r w:rsidR="00586429">
        <w:t xml:space="preserve"> and BOLD</w:t>
      </w:r>
      <w:r>
        <w:t xml:space="preserve"> if the due date is in the past.</w:t>
      </w:r>
    </w:p>
    <w:p w:rsidR="00D76012" w:rsidRDefault="00D76012" w:rsidP="0010758E">
      <w:pPr>
        <w:jc w:val="both"/>
      </w:pPr>
    </w:p>
    <w:p w:rsidR="00925ABC" w:rsidRDefault="00925ABC" w:rsidP="00925ABC">
      <w:pPr>
        <w:keepNext/>
        <w:jc w:val="both"/>
      </w:pPr>
      <w:r>
        <w:rPr>
          <w:noProof/>
        </w:rPr>
        <w:drawing>
          <wp:inline distT="0" distB="0" distL="0" distR="0">
            <wp:extent cx="5937250" cy="4469130"/>
            <wp:effectExtent l="19050" t="0" r="6350" b="0"/>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937250" cy="4469130"/>
                    </a:xfrm>
                    <a:prstGeom prst="rect">
                      <a:avLst/>
                    </a:prstGeom>
                    <a:noFill/>
                    <a:ln w="9525">
                      <a:noFill/>
                      <a:miter lim="800000"/>
                      <a:headEnd/>
                      <a:tailEnd/>
                    </a:ln>
                  </pic:spPr>
                </pic:pic>
              </a:graphicData>
            </a:graphic>
          </wp:inline>
        </w:drawing>
      </w:r>
    </w:p>
    <w:p w:rsidR="00D76012" w:rsidRDefault="00925ABC" w:rsidP="00925ABC">
      <w:pPr>
        <w:pStyle w:val="Caption"/>
        <w:jc w:val="both"/>
      </w:pPr>
      <w:r>
        <w:rPr>
          <w:noProof/>
        </w:rPr>
        <w:t>The new flag to hide/show the two new columns.</w:t>
      </w:r>
    </w:p>
    <w:p w:rsidR="00B03E86" w:rsidRDefault="007835B2" w:rsidP="0010758E">
      <w:pPr>
        <w:jc w:val="both"/>
      </w:pPr>
      <w:r>
        <w:rPr>
          <w:noProof/>
        </w:rPr>
        <w:lastRenderedPageBreak/>
        <w:drawing>
          <wp:inline distT="0" distB="0" distL="0" distR="0">
            <wp:extent cx="5934710" cy="3804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3804920"/>
                    </a:xfrm>
                    <a:prstGeom prst="rect">
                      <a:avLst/>
                    </a:prstGeom>
                    <a:noFill/>
                    <a:ln>
                      <a:noFill/>
                    </a:ln>
                  </pic:spPr>
                </pic:pic>
              </a:graphicData>
            </a:graphic>
          </wp:inline>
        </w:drawing>
      </w:r>
    </w:p>
    <w:p w:rsidR="00B03E86" w:rsidRDefault="00B03E86" w:rsidP="0010758E">
      <w:pPr>
        <w:jc w:val="both"/>
      </w:pPr>
    </w:p>
    <w:p w:rsidR="00B03E86" w:rsidRDefault="00B03E86" w:rsidP="0010758E">
      <w:pPr>
        <w:ind w:left="360"/>
        <w:jc w:val="both"/>
        <w:rPr>
          <w:lang w:val="en-AU"/>
        </w:rPr>
      </w:pPr>
    </w:p>
    <w:p w:rsidR="00B03E86" w:rsidRDefault="00B03E86" w:rsidP="0010758E">
      <w:pPr>
        <w:pStyle w:val="Heading1"/>
        <w:jc w:val="both"/>
        <w:rPr>
          <w:lang w:val="en-AU"/>
        </w:rPr>
      </w:pPr>
      <w:bookmarkStart w:id="586" w:name="_Toc303234992"/>
      <w:r>
        <w:rPr>
          <w:lang w:val="en-AU"/>
        </w:rPr>
        <w:t>7.   Provide a Rich Text editor on the existing “Org Config” screen</w:t>
      </w:r>
      <w:bookmarkEnd w:id="586"/>
    </w:p>
    <w:p w:rsidR="00B03E86" w:rsidRDefault="00B03E86" w:rsidP="0010758E">
      <w:pPr>
        <w:ind w:left="360"/>
        <w:jc w:val="both"/>
        <w:rPr>
          <w:lang w:val="en-AU"/>
        </w:rPr>
      </w:pPr>
      <w:bookmarkStart w:id="587" w:name="_Toc303234993"/>
      <w:r>
        <w:rPr>
          <w:rStyle w:val="Heading2Char"/>
        </w:rPr>
        <w:t>Requirement</w:t>
      </w:r>
      <w:bookmarkEnd w:id="587"/>
      <w:r>
        <w:rPr>
          <w:lang w:val="en-AU"/>
        </w:rPr>
        <w:t>: Provide a Rich Text editor for each email template on the existing “Org Config” screen that allows org admins to define HTML email templates rather than just plain text email templates.</w:t>
      </w:r>
    </w:p>
    <w:p w:rsidR="00B03E86" w:rsidRDefault="00B03E86" w:rsidP="0010758E">
      <w:pPr>
        <w:ind w:left="360"/>
        <w:jc w:val="both"/>
        <w:rPr>
          <w:lang w:val="en-AU"/>
        </w:rPr>
      </w:pPr>
    </w:p>
    <w:p w:rsidR="00B03E86" w:rsidRDefault="00B03E86" w:rsidP="0010758E">
      <w:pPr>
        <w:pStyle w:val="Heading2"/>
        <w:jc w:val="both"/>
        <w:rPr>
          <w:lang w:val="en-AU"/>
        </w:rPr>
      </w:pPr>
      <w:bookmarkStart w:id="588" w:name="_Toc303234994"/>
      <w:r>
        <w:rPr>
          <w:lang w:val="en-AU"/>
        </w:rPr>
        <w:t>Proposed Screens:</w:t>
      </w:r>
      <w:bookmarkEnd w:id="588"/>
    </w:p>
    <w:p w:rsidR="00B03E86" w:rsidRDefault="00B03E86" w:rsidP="0010758E">
      <w:pPr>
        <w:pStyle w:val="ListParagraph"/>
        <w:keepNext/>
        <w:jc w:val="both"/>
      </w:pPr>
      <w:r>
        <w:rPr>
          <w:noProof/>
          <w:color w:val="1F497D"/>
        </w:rPr>
        <w:drawing>
          <wp:inline distT="0" distB="0" distL="0" distR="0">
            <wp:extent cx="5946140" cy="2172335"/>
            <wp:effectExtent l="0" t="0" r="0" b="0"/>
            <wp:docPr id="30" name="Picture 3" descr="cid:image003.jpg@01CC5BF7.76DCE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3.jpg@01CC5BF7.76DCE6E0"/>
                    <pic:cNvPicPr>
                      <a:picLocks noChangeAspect="1" noChangeArrowheads="1"/>
                    </pic:cNvPicPr>
                  </pic:nvPicPr>
                  <pic:blipFill>
                    <a:blip r:embed="rId52" r:link="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40" cy="2172335"/>
                    </a:xfrm>
                    <a:prstGeom prst="rect">
                      <a:avLst/>
                    </a:prstGeom>
                    <a:noFill/>
                    <a:ln>
                      <a:noFill/>
                    </a:ln>
                  </pic:spPr>
                </pic:pic>
              </a:graphicData>
            </a:graphic>
          </wp:inline>
        </w:drawing>
      </w:r>
    </w:p>
    <w:p w:rsidR="00B03E86" w:rsidRDefault="00B03E86" w:rsidP="0010758E">
      <w:pPr>
        <w:pStyle w:val="Caption"/>
        <w:jc w:val="both"/>
        <w:rPr>
          <w:lang w:val="en-AU"/>
        </w:rPr>
      </w:pPr>
      <w:r>
        <w:t xml:space="preserve">Figure </w:t>
      </w:r>
      <w:r w:rsidR="00BA45FD">
        <w:fldChar w:fldCharType="begin"/>
      </w:r>
      <w:r>
        <w:instrText xml:space="preserve"> SEQ Figure \* ARABIC </w:instrText>
      </w:r>
      <w:r w:rsidR="00BA45FD">
        <w:fldChar w:fldCharType="separate"/>
      </w:r>
      <w:r>
        <w:rPr>
          <w:noProof/>
        </w:rPr>
        <w:t>9</w:t>
      </w:r>
      <w:r w:rsidR="00BA45FD">
        <w:rPr>
          <w:noProof/>
        </w:rPr>
        <w:fldChar w:fldCharType="end"/>
      </w:r>
      <w:r>
        <w:t xml:space="preserve"> Organisation Config Screen (Editing - i.e editor visible)</w:t>
      </w:r>
    </w:p>
    <w:p w:rsidR="00B03E86" w:rsidRDefault="00B03E86" w:rsidP="0010758E">
      <w:pPr>
        <w:pStyle w:val="ListParagraph"/>
        <w:jc w:val="both"/>
        <w:rPr>
          <w:lang w:val="en-AU"/>
        </w:rPr>
      </w:pPr>
    </w:p>
    <w:p w:rsidR="00B03E86" w:rsidRDefault="00B03E86" w:rsidP="0010758E">
      <w:pPr>
        <w:pStyle w:val="ListParagraph"/>
        <w:keepNext/>
        <w:jc w:val="both"/>
      </w:pPr>
      <w:r>
        <w:rPr>
          <w:noProof/>
          <w:color w:val="1F497D"/>
        </w:rPr>
        <w:drawing>
          <wp:inline distT="0" distB="0" distL="0" distR="0">
            <wp:extent cx="5946140" cy="1763395"/>
            <wp:effectExtent l="0" t="0" r="0" b="8255"/>
            <wp:docPr id="32" name="Picture 2" descr="cid:image001.jpg@01CC5BFD.28A1F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1.jpg@01CC5BFD.28A1FD20"/>
                    <pic:cNvPicPr>
                      <a:picLocks noChangeAspect="1" noChangeArrowheads="1"/>
                    </pic:cNvPicPr>
                  </pic:nvPicPr>
                  <pic:blipFill>
                    <a:blip r:embed="rId54" r:link="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40" cy="1763395"/>
                    </a:xfrm>
                    <a:prstGeom prst="rect">
                      <a:avLst/>
                    </a:prstGeom>
                    <a:noFill/>
                    <a:ln>
                      <a:noFill/>
                    </a:ln>
                  </pic:spPr>
                </pic:pic>
              </a:graphicData>
            </a:graphic>
          </wp:inline>
        </w:drawing>
      </w:r>
    </w:p>
    <w:p w:rsidR="00B03E86" w:rsidRDefault="00B03E86" w:rsidP="0010758E">
      <w:pPr>
        <w:pStyle w:val="Caption"/>
        <w:jc w:val="both"/>
        <w:rPr>
          <w:lang w:val="en-AU"/>
        </w:rPr>
      </w:pPr>
      <w:r>
        <w:t xml:space="preserve">Figure </w:t>
      </w:r>
      <w:r w:rsidR="00BA45FD">
        <w:fldChar w:fldCharType="begin"/>
      </w:r>
      <w:r>
        <w:instrText xml:space="preserve"> SEQ Figure \* ARABIC </w:instrText>
      </w:r>
      <w:r w:rsidR="00BA45FD">
        <w:fldChar w:fldCharType="separate"/>
      </w:r>
      <w:r>
        <w:rPr>
          <w:noProof/>
        </w:rPr>
        <w:t>10</w:t>
      </w:r>
      <w:r w:rsidR="00BA45FD">
        <w:rPr>
          <w:noProof/>
        </w:rPr>
        <w:fldChar w:fldCharType="end"/>
      </w:r>
      <w:r>
        <w:t xml:space="preserve"> Organisation Config Screen (Not editing)</w:t>
      </w:r>
    </w:p>
    <w:p w:rsidR="00B03E86" w:rsidRDefault="00B03E86" w:rsidP="0010758E">
      <w:pPr>
        <w:pStyle w:val="ListParagraph"/>
        <w:jc w:val="both"/>
        <w:rPr>
          <w:lang w:val="en-AU"/>
        </w:rPr>
      </w:pPr>
    </w:p>
    <w:p w:rsidR="00B03E86" w:rsidRDefault="00B03E86" w:rsidP="0010758E">
      <w:pPr>
        <w:pStyle w:val="ListParagraph"/>
        <w:jc w:val="both"/>
        <w:rPr>
          <w:lang w:val="en-AU"/>
        </w:rPr>
      </w:pPr>
    </w:p>
    <w:p w:rsidR="00B03E86" w:rsidRDefault="00B03E86" w:rsidP="0010758E">
      <w:pPr>
        <w:pStyle w:val="Heading1"/>
        <w:jc w:val="both"/>
        <w:rPr>
          <w:rFonts w:eastAsia="Times New Roman"/>
        </w:rPr>
      </w:pPr>
      <w:bookmarkStart w:id="589" w:name="_Toc303234995"/>
      <w:r>
        <w:rPr>
          <w:rFonts w:eastAsia="Times New Roman"/>
        </w:rPr>
        <w:t>Requirements</w:t>
      </w:r>
      <w:bookmarkEnd w:id="589"/>
    </w:p>
    <w:p w:rsidR="00B03E86" w:rsidRDefault="00B03E86" w:rsidP="0010758E">
      <w:pPr>
        <w:jc w:val="both"/>
        <w:rPr>
          <w:rFonts w:ascii="Arial" w:eastAsia="Times New Roman" w:hAnsi="Arial" w:cs="Arial"/>
          <w:sz w:val="20"/>
          <w:szCs w:val="20"/>
        </w:rPr>
      </w:pPr>
    </w:p>
    <w:p w:rsidR="00B03E86" w:rsidRDefault="00B03E86" w:rsidP="0010758E">
      <w:pPr>
        <w:jc w:val="both"/>
        <w:rPr>
          <w:rFonts w:ascii="Arial" w:eastAsia="Times New Roman" w:hAnsi="Arial" w:cs="Arial"/>
          <w:sz w:val="20"/>
          <w:szCs w:val="20"/>
        </w:rPr>
      </w:pPr>
      <w:r>
        <w:rPr>
          <w:rFonts w:ascii="Arial" w:eastAsia="Times New Roman" w:hAnsi="Arial" w:cs="Arial"/>
          <w:sz w:val="20"/>
          <w:szCs w:val="20"/>
        </w:rPr>
        <w:t xml:space="preserve">To add the ‘customise option’ for </w:t>
      </w:r>
      <w:r w:rsidR="008E09D3">
        <w:rPr>
          <w:rFonts w:ascii="Arial" w:eastAsia="Times New Roman" w:hAnsi="Arial" w:cs="Arial"/>
          <w:sz w:val="20"/>
          <w:szCs w:val="20"/>
        </w:rPr>
        <w:t>message that has</w:t>
      </w:r>
      <w:r>
        <w:rPr>
          <w:rFonts w:ascii="Arial" w:eastAsia="Times New Roman" w:hAnsi="Arial" w:cs="Arial"/>
          <w:sz w:val="20"/>
          <w:szCs w:val="20"/>
        </w:rPr>
        <w:t xml:space="preserve"> already been customized:</w:t>
      </w:r>
    </w:p>
    <w:p w:rsidR="00B03E86" w:rsidRDefault="00B03E86" w:rsidP="0010758E">
      <w:pPr>
        <w:jc w:val="both"/>
        <w:rPr>
          <w:rFonts w:ascii="Arial" w:eastAsia="Times New Roman" w:hAnsi="Arial" w:cs="Arial"/>
          <w:sz w:val="20"/>
          <w:szCs w:val="20"/>
        </w:rPr>
      </w:pPr>
      <w:r>
        <w:rPr>
          <w:rFonts w:ascii="Arial" w:eastAsia="Times New Roman" w:hAnsi="Arial" w:cs="Arial"/>
          <w:noProof/>
          <w:sz w:val="20"/>
          <w:szCs w:val="20"/>
        </w:rPr>
        <w:drawing>
          <wp:inline distT="0" distB="0" distL="0" distR="0">
            <wp:extent cx="5723890" cy="3369945"/>
            <wp:effectExtent l="0" t="0" r="0" b="190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369945"/>
                    </a:xfrm>
                    <a:prstGeom prst="rect">
                      <a:avLst/>
                    </a:prstGeom>
                    <a:noFill/>
                    <a:ln>
                      <a:noFill/>
                    </a:ln>
                  </pic:spPr>
                </pic:pic>
              </a:graphicData>
            </a:graphic>
          </wp:inline>
        </w:drawing>
      </w:r>
    </w:p>
    <w:p w:rsidR="00B03E86" w:rsidRDefault="00B03E86" w:rsidP="0010758E">
      <w:pPr>
        <w:jc w:val="both"/>
        <w:rPr>
          <w:rFonts w:ascii="Arial" w:eastAsia="Times New Roman" w:hAnsi="Arial" w:cs="Arial"/>
          <w:sz w:val="20"/>
          <w:szCs w:val="20"/>
        </w:rPr>
      </w:pPr>
    </w:p>
    <w:p w:rsidR="00B03E86" w:rsidRDefault="00B03E86" w:rsidP="0010758E">
      <w:pPr>
        <w:jc w:val="both"/>
        <w:rPr>
          <w:rFonts w:ascii="Arial" w:eastAsia="Times New Roman" w:hAnsi="Arial" w:cs="Arial"/>
          <w:sz w:val="20"/>
          <w:szCs w:val="20"/>
        </w:rPr>
      </w:pPr>
    </w:p>
    <w:p w:rsidR="00B03E86" w:rsidRDefault="00B03E86" w:rsidP="0010758E">
      <w:pPr>
        <w:jc w:val="both"/>
        <w:rPr>
          <w:rFonts w:ascii="Arial" w:eastAsia="Times New Roman" w:hAnsi="Arial" w:cs="Arial"/>
          <w:sz w:val="20"/>
          <w:szCs w:val="20"/>
        </w:rPr>
      </w:pPr>
    </w:p>
    <w:p w:rsidR="00B03E86" w:rsidRDefault="00B03E86" w:rsidP="0010758E">
      <w:pPr>
        <w:jc w:val="both"/>
        <w:rPr>
          <w:rFonts w:ascii="Arial" w:eastAsia="Times New Roman" w:hAnsi="Arial" w:cs="Arial"/>
          <w:sz w:val="20"/>
          <w:szCs w:val="20"/>
        </w:rPr>
      </w:pPr>
    </w:p>
    <w:p w:rsidR="00B03E86" w:rsidDel="007401EE" w:rsidRDefault="00B03E86" w:rsidP="0010758E">
      <w:pPr>
        <w:pStyle w:val="Heading1"/>
        <w:jc w:val="both"/>
        <w:rPr>
          <w:del w:id="590" w:author="John Hedlefs" w:date="2011-09-07T14:45:00Z"/>
          <w:rFonts w:eastAsia="Times New Roman"/>
        </w:rPr>
      </w:pPr>
      <w:del w:id="591" w:author="John Hedlefs" w:date="2011-09-07T14:45:00Z">
        <w:r w:rsidDel="007401EE">
          <w:rPr>
            <w:rFonts w:eastAsia="Times New Roman"/>
          </w:rPr>
          <w:delText>Identified Risks</w:delText>
        </w:r>
      </w:del>
    </w:p>
    <w:p w:rsidR="00B03E86" w:rsidRDefault="00B03E86" w:rsidP="0010758E">
      <w:pPr>
        <w:jc w:val="both"/>
        <w:rPr>
          <w:rFonts w:ascii="Arial" w:eastAsia="Times New Roman" w:hAnsi="Arial" w:cs="Arial"/>
          <w:sz w:val="20"/>
          <w:szCs w:val="20"/>
        </w:rPr>
      </w:pPr>
    </w:p>
    <w:p w:rsidR="00B03E86" w:rsidRDefault="00B03E86" w:rsidP="0010758E">
      <w:pPr>
        <w:pStyle w:val="ListParagraph"/>
        <w:jc w:val="both"/>
        <w:rPr>
          <w:lang w:val="en-AU"/>
        </w:rPr>
      </w:pPr>
    </w:p>
    <w:p w:rsidR="00B03E86" w:rsidRDefault="00B03E86" w:rsidP="0010758E">
      <w:pPr>
        <w:jc w:val="both"/>
      </w:pPr>
    </w:p>
    <w:p w:rsidR="003C57B1" w:rsidRDefault="003C57B1" w:rsidP="0010758E">
      <w:pPr>
        <w:pStyle w:val="Heading1"/>
        <w:jc w:val="both"/>
        <w:rPr>
          <w:lang w:val="en-AU"/>
        </w:rPr>
      </w:pPr>
      <w:bookmarkStart w:id="592" w:name="_Toc301506461"/>
      <w:bookmarkStart w:id="593" w:name="_Toc301864696"/>
      <w:bookmarkStart w:id="594" w:name="_Toc303234996"/>
      <w:r>
        <w:rPr>
          <w:lang w:val="en-AU"/>
        </w:rPr>
        <w:lastRenderedPageBreak/>
        <w:t>8.  Ability to disable manager notifications at course level and to produce summaries or individual notifications.</w:t>
      </w:r>
      <w:bookmarkEnd w:id="592"/>
      <w:bookmarkEnd w:id="593"/>
      <w:bookmarkEnd w:id="594"/>
    </w:p>
    <w:p w:rsidR="003C57B1" w:rsidRDefault="00645984" w:rsidP="0010758E">
      <w:pPr>
        <w:pStyle w:val="ListParagraph"/>
        <w:jc w:val="both"/>
        <w:rPr>
          <w:lang w:val="en-AU"/>
        </w:rPr>
      </w:pPr>
      <w:ins w:id="595" w:author="John Hedlefs" w:date="2011-09-07T15:29:00Z">
        <w:r>
          <w:rPr>
            <w:noProof/>
          </w:rPr>
          <w:drawing>
            <wp:inline distT="0" distB="0" distL="0" distR="0">
              <wp:extent cx="5943600" cy="7063740"/>
              <wp:effectExtent l="19050" t="0" r="0" b="0"/>
              <wp:docPr id="1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5943600" cy="7063740"/>
                      </a:xfrm>
                      <a:prstGeom prst="rect">
                        <a:avLst/>
                      </a:prstGeom>
                      <a:noFill/>
                      <a:ln w="9525">
                        <a:noFill/>
                        <a:miter lim="800000"/>
                        <a:headEnd/>
                        <a:tailEnd/>
                      </a:ln>
                    </pic:spPr>
                  </pic:pic>
                </a:graphicData>
              </a:graphic>
            </wp:inline>
          </w:drawing>
        </w:r>
      </w:ins>
      <w:del w:id="596" w:author="John Hedlefs" w:date="2011-09-07T15:19:00Z">
        <w:r w:rsidR="003C57B1" w:rsidDel="00645984">
          <w:rPr>
            <w:noProof/>
          </w:rPr>
          <w:drawing>
            <wp:inline distT="0" distB="0" distL="0" distR="0">
              <wp:extent cx="5943600" cy="1398270"/>
              <wp:effectExtent l="19050" t="0" r="0" b="0"/>
              <wp:docPr id="1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srcRect/>
                      <a:stretch>
                        <a:fillRect/>
                      </a:stretch>
                    </pic:blipFill>
                    <pic:spPr bwMode="auto">
                      <a:xfrm>
                        <a:off x="0" y="0"/>
                        <a:ext cx="5943600" cy="1398270"/>
                      </a:xfrm>
                      <a:prstGeom prst="rect">
                        <a:avLst/>
                      </a:prstGeom>
                      <a:noFill/>
                      <a:ln w="9525">
                        <a:noFill/>
                        <a:miter lim="800000"/>
                        <a:headEnd/>
                        <a:tailEnd/>
                      </a:ln>
                    </pic:spPr>
                  </pic:pic>
                </a:graphicData>
              </a:graphic>
            </wp:inline>
          </w:drawing>
        </w:r>
      </w:del>
    </w:p>
    <w:p w:rsidR="003C57B1" w:rsidRDefault="003C57B1" w:rsidP="0010758E">
      <w:pPr>
        <w:pStyle w:val="ListParagraph"/>
        <w:jc w:val="both"/>
        <w:rPr>
          <w:lang w:val="en-AU"/>
        </w:rPr>
      </w:pPr>
      <w:r>
        <w:rPr>
          <w:lang w:val="en-AU"/>
        </w:rPr>
        <w:t xml:space="preserve">For each course in the Organisation the Administrator may define how the </w:t>
      </w:r>
      <w:r w:rsidR="0049422B">
        <w:rPr>
          <w:lang w:val="en-AU"/>
        </w:rPr>
        <w:t>Overdue</w:t>
      </w:r>
      <w:r>
        <w:rPr>
          <w:lang w:val="en-AU"/>
        </w:rPr>
        <w:t xml:space="preserve"> Emails will behave. The Manager may choose to have </w:t>
      </w:r>
    </w:p>
    <w:p w:rsidR="003C57B1" w:rsidRDefault="003C57B1" w:rsidP="0010758E">
      <w:pPr>
        <w:pStyle w:val="ListParagraph"/>
        <w:numPr>
          <w:ilvl w:val="0"/>
          <w:numId w:val="30"/>
        </w:numPr>
        <w:jc w:val="both"/>
        <w:rPr>
          <w:ins w:id="597" w:author="John Hedlefs" w:date="2011-09-07T15:20:00Z"/>
          <w:lang w:val="en-AU"/>
        </w:rPr>
      </w:pPr>
      <w:del w:id="598" w:author="John Hedlefs" w:date="2011-09-07T15:22:00Z">
        <w:r w:rsidDel="00645984">
          <w:rPr>
            <w:lang w:val="en-AU"/>
          </w:rPr>
          <w:delText xml:space="preserve">no </w:delText>
        </w:r>
      </w:del>
      <w:ins w:id="599" w:author="John Hedlefs" w:date="2011-09-07T15:20:00Z">
        <w:r w:rsidR="00645984">
          <w:rPr>
            <w:lang w:val="en-AU"/>
          </w:rPr>
          <w:t xml:space="preserve">“Nearly </w:t>
        </w:r>
      </w:ins>
      <w:r w:rsidR="0049422B">
        <w:rPr>
          <w:lang w:val="en-AU"/>
        </w:rPr>
        <w:t>Overdue</w:t>
      </w:r>
      <w:ins w:id="600" w:author="John Hedlefs" w:date="2011-09-07T15:20:00Z">
        <w:r w:rsidR="00645984">
          <w:rPr>
            <w:lang w:val="en-AU"/>
          </w:rPr>
          <w:t>”</w:t>
        </w:r>
      </w:ins>
      <w:r>
        <w:rPr>
          <w:lang w:val="en-AU"/>
        </w:rPr>
        <w:t xml:space="preserve"> </w:t>
      </w:r>
      <w:ins w:id="601" w:author="John Hedlefs" w:date="2011-09-07T15:20:00Z">
        <w:r w:rsidR="00645984">
          <w:rPr>
            <w:lang w:val="en-AU"/>
          </w:rPr>
          <w:t xml:space="preserve">reminders </w:t>
        </w:r>
      </w:ins>
      <w:r>
        <w:rPr>
          <w:lang w:val="en-AU"/>
        </w:rPr>
        <w:t>emails sent</w:t>
      </w:r>
      <w:ins w:id="602" w:author="John Hedlefs" w:date="2011-09-07T15:22:00Z">
        <w:r w:rsidR="00645984">
          <w:rPr>
            <w:lang w:val="en-AU"/>
          </w:rPr>
          <w:t>?</w:t>
        </w:r>
      </w:ins>
    </w:p>
    <w:p w:rsidR="00645984" w:rsidRDefault="00645984" w:rsidP="0010758E">
      <w:pPr>
        <w:pStyle w:val="ListParagraph"/>
        <w:numPr>
          <w:ilvl w:val="0"/>
          <w:numId w:val="30"/>
        </w:numPr>
        <w:jc w:val="both"/>
        <w:rPr>
          <w:ins w:id="603" w:author="John Hedlefs" w:date="2011-09-07T15:21:00Z"/>
          <w:lang w:val="en-AU"/>
        </w:rPr>
      </w:pPr>
      <w:ins w:id="604" w:author="John Hedlefs" w:date="2011-09-07T15:20:00Z">
        <w:r>
          <w:rPr>
            <w:lang w:val="en-AU"/>
          </w:rPr>
          <w:t xml:space="preserve"># of </w:t>
        </w:r>
      </w:ins>
      <w:ins w:id="605" w:author="John Hedlefs" w:date="2011-09-07T15:21:00Z">
        <w:r>
          <w:rPr>
            <w:lang w:val="en-AU"/>
          </w:rPr>
          <w:t>“Nearly Overdue” reminders</w:t>
        </w:r>
      </w:ins>
    </w:p>
    <w:p w:rsidR="00645984" w:rsidRDefault="00645984" w:rsidP="0010758E">
      <w:pPr>
        <w:pStyle w:val="ListParagraph"/>
        <w:numPr>
          <w:ilvl w:val="0"/>
          <w:numId w:val="30"/>
        </w:numPr>
        <w:jc w:val="both"/>
        <w:rPr>
          <w:lang w:val="en-AU"/>
        </w:rPr>
      </w:pPr>
      <w:ins w:id="606" w:author="John Hedlefs" w:date="2011-09-07T15:21:00Z">
        <w:r>
          <w:rPr>
            <w:lang w:val="en-AU"/>
          </w:rPr>
          <w:lastRenderedPageBreak/>
          <w:t>“Nearly Overdue” reminder interval</w:t>
        </w:r>
      </w:ins>
    </w:p>
    <w:p w:rsidR="003C57B1" w:rsidRDefault="00645984" w:rsidP="0010758E">
      <w:pPr>
        <w:pStyle w:val="ListParagraph"/>
        <w:numPr>
          <w:ilvl w:val="0"/>
          <w:numId w:val="30"/>
        </w:numPr>
        <w:jc w:val="both"/>
        <w:rPr>
          <w:lang w:val="en-AU"/>
        </w:rPr>
      </w:pPr>
      <w:ins w:id="607" w:author="John Hedlefs" w:date="2011-09-07T15:22:00Z">
        <w:r>
          <w:rPr>
            <w:lang w:val="en-AU"/>
          </w:rPr>
          <w:t>Overdue (escalation) messages sent?</w:t>
        </w:r>
      </w:ins>
      <w:del w:id="608" w:author="John Hedlefs" w:date="2011-09-07T15:22:00Z">
        <w:r w:rsidR="003C57B1" w:rsidDel="00645984">
          <w:rPr>
            <w:lang w:val="en-AU"/>
          </w:rPr>
          <w:delText>One email per user</w:delText>
        </w:r>
      </w:del>
    </w:p>
    <w:p w:rsidR="00645984" w:rsidRDefault="003C57B1" w:rsidP="0010758E">
      <w:pPr>
        <w:pStyle w:val="ListParagraph"/>
        <w:numPr>
          <w:ilvl w:val="0"/>
          <w:numId w:val="30"/>
        </w:numPr>
        <w:jc w:val="both"/>
        <w:rPr>
          <w:ins w:id="609" w:author="John Hedlefs" w:date="2011-09-07T15:23:00Z"/>
          <w:lang w:val="en-AU"/>
        </w:rPr>
      </w:pPr>
      <w:r>
        <w:rPr>
          <w:lang w:val="en-AU"/>
        </w:rPr>
        <w:t xml:space="preserve">A summary </w:t>
      </w:r>
      <w:ins w:id="610" w:author="John Hedlefs" w:date="2011-09-07T15:22:00Z">
        <w:r w:rsidR="00645984">
          <w:rPr>
            <w:lang w:val="en-AU"/>
          </w:rPr>
          <w:t xml:space="preserve">of all overdue users OR </w:t>
        </w:r>
      </w:ins>
      <w:ins w:id="611" w:author="John Hedlefs" w:date="2011-09-07T15:23:00Z">
        <w:r w:rsidR="00645984">
          <w:rPr>
            <w:lang w:val="en-AU"/>
          </w:rPr>
          <w:t>a separate email for each user.</w:t>
        </w:r>
      </w:ins>
    </w:p>
    <w:p w:rsidR="00645984" w:rsidRDefault="00645984" w:rsidP="0010758E">
      <w:pPr>
        <w:pStyle w:val="ListParagraph"/>
        <w:numPr>
          <w:ilvl w:val="0"/>
          <w:numId w:val="30"/>
        </w:numPr>
        <w:jc w:val="both"/>
        <w:rPr>
          <w:ins w:id="612" w:author="John Hedlefs" w:date="2011-09-07T15:24:00Z"/>
          <w:lang w:val="en-AU"/>
        </w:rPr>
      </w:pPr>
      <w:ins w:id="613" w:author="John Hedlefs" w:date="2011-09-07T15:23:00Z">
        <w:r>
          <w:rPr>
            <w:lang w:val="en-AU"/>
          </w:rPr>
          <w:t xml:space="preserve">Summary/Individual </w:t>
        </w:r>
      </w:ins>
      <w:ins w:id="614" w:author="John Hedlefs" w:date="2011-09-07T15:24:00Z">
        <w:r>
          <w:rPr>
            <w:lang w:val="en-AU"/>
          </w:rPr>
          <w:t>Email sent every N days</w:t>
        </w:r>
      </w:ins>
    </w:p>
    <w:p w:rsidR="00645984" w:rsidRDefault="00645984" w:rsidP="0010758E">
      <w:pPr>
        <w:pStyle w:val="ListParagraph"/>
        <w:numPr>
          <w:ilvl w:val="0"/>
          <w:numId w:val="30"/>
        </w:numPr>
        <w:jc w:val="both"/>
        <w:rPr>
          <w:ins w:id="615" w:author="John Hedlefs" w:date="2011-09-07T15:24:00Z"/>
          <w:lang w:val="en-AU"/>
        </w:rPr>
      </w:pPr>
      <w:ins w:id="616" w:author="John Hedlefs" w:date="2011-09-07T15:24:00Z">
        <w:r>
          <w:rPr>
            <w:lang w:val="en-AU"/>
          </w:rPr>
          <w:t>Send Quiz Expiry Warnings?</w:t>
        </w:r>
      </w:ins>
    </w:p>
    <w:p w:rsidR="003C57B1" w:rsidRDefault="00645984" w:rsidP="0010758E">
      <w:pPr>
        <w:pStyle w:val="ListParagraph"/>
        <w:numPr>
          <w:ilvl w:val="0"/>
          <w:numId w:val="30"/>
        </w:numPr>
        <w:jc w:val="both"/>
        <w:rPr>
          <w:ins w:id="617" w:author="John Hedlefs" w:date="2011-09-07T15:25:00Z"/>
          <w:lang w:val="en-AU"/>
        </w:rPr>
      </w:pPr>
      <w:ins w:id="618" w:author="John Hedlefs" w:date="2011-09-07T15:24:00Z">
        <w:r>
          <w:rPr>
            <w:lang w:val="en-AU"/>
          </w:rPr>
          <w:t>Quiz expiry</w:t>
        </w:r>
      </w:ins>
      <w:del w:id="619" w:author="John Hedlefs" w:date="2011-09-07T15:22:00Z">
        <w:r w:rsidR="003C57B1" w:rsidDel="00645984">
          <w:rPr>
            <w:lang w:val="en-AU"/>
          </w:rPr>
          <w:delText>every N days</w:delText>
        </w:r>
      </w:del>
      <w:ins w:id="620" w:author="John Hedlefs" w:date="2011-09-07T15:24:00Z">
        <w:r>
          <w:rPr>
            <w:lang w:val="en-AU"/>
          </w:rPr>
          <w:t xml:space="preserve"> warning in</w:t>
        </w:r>
      </w:ins>
      <w:ins w:id="621" w:author="John Hedlefs" w:date="2011-09-07T15:25:00Z">
        <w:r>
          <w:rPr>
            <w:lang w:val="en-AU"/>
          </w:rPr>
          <w:t>terval – N days.</w:t>
        </w:r>
      </w:ins>
    </w:p>
    <w:p w:rsidR="00645984" w:rsidRDefault="00645984" w:rsidP="00645984">
      <w:pPr>
        <w:jc w:val="both"/>
        <w:rPr>
          <w:ins w:id="622" w:author="John Hedlefs" w:date="2011-09-07T15:33:00Z"/>
          <w:lang w:val="en-AU"/>
        </w:rPr>
        <w:pPrChange w:id="623" w:author="John Hedlefs" w:date="2011-09-07T15:25:00Z">
          <w:pPr>
            <w:pStyle w:val="ListParagraph"/>
            <w:numPr>
              <w:numId w:val="30"/>
            </w:numPr>
            <w:ind w:left="1440" w:hanging="360"/>
            <w:jc w:val="both"/>
          </w:pPr>
        </w:pPrChange>
      </w:pPr>
      <w:ins w:id="624" w:author="John Hedlefs" w:date="2011-09-07T15:25:00Z">
        <w:r>
          <w:rPr>
            <w:lang w:val="en-AU"/>
          </w:rPr>
          <w:t>The grid at the top lists all courses</w:t>
        </w:r>
      </w:ins>
      <w:ins w:id="625" w:author="John Hedlefs" w:date="2011-09-07T15:29:00Z">
        <w:r>
          <w:rPr>
            <w:lang w:val="en-AU"/>
          </w:rPr>
          <w:t xml:space="preserve"> that have not been setup yet</w:t>
        </w:r>
      </w:ins>
      <w:ins w:id="626" w:author="John Hedlefs" w:date="2011-09-07T15:30:00Z">
        <w:r w:rsidR="00B61AEC">
          <w:rPr>
            <w:lang w:val="en-AU"/>
          </w:rPr>
          <w:t xml:space="preserve"> and allows the user to select multiple courses to save the displayed settings</w:t>
        </w:r>
      </w:ins>
      <w:ins w:id="627" w:author="John Hedlefs" w:date="2011-09-07T15:31:00Z">
        <w:r w:rsidR="00B61AEC">
          <w:rPr>
            <w:lang w:val="en-AU"/>
          </w:rPr>
          <w:t xml:space="preserve"> to.</w:t>
        </w:r>
      </w:ins>
    </w:p>
    <w:p w:rsidR="00B61AEC" w:rsidRDefault="00B61AEC" w:rsidP="00645984">
      <w:pPr>
        <w:jc w:val="both"/>
        <w:rPr>
          <w:ins w:id="628" w:author="John Hedlefs" w:date="2011-09-07T15:36:00Z"/>
          <w:lang w:val="en-AU"/>
        </w:rPr>
        <w:pPrChange w:id="629" w:author="John Hedlefs" w:date="2011-09-07T15:25:00Z">
          <w:pPr>
            <w:pStyle w:val="ListParagraph"/>
            <w:numPr>
              <w:numId w:val="30"/>
            </w:numPr>
            <w:ind w:left="1440" w:hanging="360"/>
            <w:jc w:val="both"/>
          </w:pPr>
        </w:pPrChange>
      </w:pPr>
      <w:ins w:id="630" w:author="John Hedlefs" w:date="2011-09-07T15:33:00Z">
        <w:r>
          <w:rPr>
            <w:lang w:val="en-AU"/>
          </w:rPr>
          <w:t>The grid at the bottom lists all courses that have previously been configured, pressing the “Edit” link will populate the form with the saved values for that course</w:t>
        </w:r>
      </w:ins>
      <w:ins w:id="631" w:author="John Hedlefs" w:date="2011-09-07T15:34:00Z">
        <w:r>
          <w:rPr>
            <w:lang w:val="en-AU"/>
          </w:rPr>
          <w:t xml:space="preserve"> and allow the user to edit and save the configuration for that course</w:t>
        </w:r>
      </w:ins>
      <w:ins w:id="632" w:author="John Hedlefs" w:date="2011-09-07T15:33:00Z">
        <w:r>
          <w:rPr>
            <w:lang w:val="en-AU"/>
          </w:rPr>
          <w:t>.</w:t>
        </w:r>
      </w:ins>
      <w:ins w:id="633" w:author="John Hedlefs" w:date="2011-09-07T15:35:00Z">
        <w:r>
          <w:rPr>
            <w:lang w:val="en-AU"/>
          </w:rPr>
          <w:t xml:space="preserve"> It is possible for a user to edit the</w:t>
        </w:r>
      </w:ins>
      <w:ins w:id="634" w:author="John Hedlefs" w:date="2011-09-07T15:36:00Z">
        <w:r>
          <w:rPr>
            <w:lang w:val="en-AU"/>
          </w:rPr>
          <w:t xml:space="preserve"> </w:t>
        </w:r>
      </w:ins>
      <w:ins w:id="635" w:author="John Hedlefs" w:date="2011-09-07T15:35:00Z">
        <w:r>
          <w:rPr>
            <w:lang w:val="en-AU"/>
          </w:rPr>
          <w:t>configuration for an existing course and save the configuration values to some or all of the courses that were not previousl</w:t>
        </w:r>
      </w:ins>
      <w:ins w:id="636" w:author="John Hedlefs" w:date="2011-09-07T15:36:00Z">
        <w:r>
          <w:rPr>
            <w:lang w:val="en-AU"/>
          </w:rPr>
          <w:t>y configured.</w:t>
        </w:r>
      </w:ins>
    </w:p>
    <w:p w:rsidR="00B61AEC" w:rsidRDefault="00B61AEC" w:rsidP="00645984">
      <w:pPr>
        <w:jc w:val="both"/>
        <w:rPr>
          <w:ins w:id="637" w:author="John Hedlefs" w:date="2011-09-07T15:39:00Z"/>
          <w:lang w:val="en-AU"/>
        </w:rPr>
        <w:pPrChange w:id="638" w:author="John Hedlefs" w:date="2011-09-07T15:25:00Z">
          <w:pPr>
            <w:pStyle w:val="ListParagraph"/>
            <w:numPr>
              <w:numId w:val="30"/>
            </w:numPr>
            <w:ind w:left="1440" w:hanging="360"/>
            <w:jc w:val="both"/>
          </w:pPr>
        </w:pPrChange>
      </w:pPr>
      <w:ins w:id="639" w:author="John Hedlefs" w:date="2011-09-07T15:36:00Z">
        <w:r>
          <w:rPr>
            <w:lang w:val="en-AU"/>
          </w:rPr>
          <w:t xml:space="preserve">When a Course is not configured the Mail Services will treat that course as if it was configured </w:t>
        </w:r>
      </w:ins>
      <w:ins w:id="640" w:author="John Hedlefs" w:date="2011-09-07T15:37:00Z">
        <w:r>
          <w:rPr>
            <w:lang w:val="en-AU"/>
          </w:rPr>
          <w:t>to not send emails of any kind and to never consider courses as “Overdue”</w:t>
        </w:r>
      </w:ins>
      <w:ins w:id="641" w:author="John Hedlefs" w:date="2011-09-07T15:38:00Z">
        <w:r>
          <w:rPr>
            <w:lang w:val="en-AU"/>
          </w:rPr>
          <w:t>. When editing a course that has not previously been configured the controls will initially be populated with these setting</w:t>
        </w:r>
      </w:ins>
      <w:ins w:id="642" w:author="John Hedlefs" w:date="2011-09-07T15:39:00Z">
        <w:r>
          <w:rPr>
            <w:lang w:val="en-AU"/>
          </w:rPr>
          <w:t>s:</w:t>
        </w:r>
      </w:ins>
    </w:p>
    <w:p w:rsidR="00B61AEC" w:rsidRDefault="00B61AEC" w:rsidP="00B61AEC">
      <w:pPr>
        <w:pStyle w:val="ListParagraph"/>
        <w:numPr>
          <w:ilvl w:val="0"/>
          <w:numId w:val="30"/>
        </w:numPr>
        <w:jc w:val="both"/>
        <w:rPr>
          <w:ins w:id="643" w:author="John Hedlefs" w:date="2011-09-07T15:39:00Z"/>
          <w:lang w:val="en-AU"/>
        </w:rPr>
      </w:pPr>
      <w:ins w:id="644" w:author="John Hedlefs" w:date="2011-09-07T15:39:00Z">
        <w:r>
          <w:rPr>
            <w:lang w:val="en-AU"/>
          </w:rPr>
          <w:t>“Nearly Overdue” reminders emails sent - YES</w:t>
        </w:r>
      </w:ins>
    </w:p>
    <w:p w:rsidR="00B61AEC" w:rsidRDefault="00B61AEC" w:rsidP="00B61AEC">
      <w:pPr>
        <w:pStyle w:val="ListParagraph"/>
        <w:numPr>
          <w:ilvl w:val="0"/>
          <w:numId w:val="30"/>
        </w:numPr>
        <w:jc w:val="both"/>
        <w:rPr>
          <w:ins w:id="645" w:author="John Hedlefs" w:date="2011-09-07T15:39:00Z"/>
          <w:lang w:val="en-AU"/>
        </w:rPr>
      </w:pPr>
      <w:ins w:id="646" w:author="John Hedlefs" w:date="2011-09-07T15:39:00Z">
        <w:r>
          <w:rPr>
            <w:lang w:val="en-AU"/>
          </w:rPr>
          <w:t># of “Nearly Overdue” reminders - 1</w:t>
        </w:r>
      </w:ins>
    </w:p>
    <w:p w:rsidR="00B61AEC" w:rsidRDefault="00B61AEC" w:rsidP="00B61AEC">
      <w:pPr>
        <w:pStyle w:val="ListParagraph"/>
        <w:numPr>
          <w:ilvl w:val="0"/>
          <w:numId w:val="30"/>
        </w:numPr>
        <w:jc w:val="both"/>
        <w:rPr>
          <w:ins w:id="647" w:author="John Hedlefs" w:date="2011-09-07T15:39:00Z"/>
          <w:lang w:val="en-AU"/>
        </w:rPr>
      </w:pPr>
      <w:ins w:id="648" w:author="John Hedlefs" w:date="2011-09-07T15:39:00Z">
        <w:r>
          <w:rPr>
            <w:lang w:val="en-AU"/>
          </w:rPr>
          <w:t>“Nearly Overdue” reminder interval – 14 days</w:t>
        </w:r>
      </w:ins>
    </w:p>
    <w:p w:rsidR="00B61AEC" w:rsidRDefault="00B61AEC" w:rsidP="00B61AEC">
      <w:pPr>
        <w:pStyle w:val="ListParagraph"/>
        <w:numPr>
          <w:ilvl w:val="0"/>
          <w:numId w:val="30"/>
        </w:numPr>
        <w:jc w:val="both"/>
        <w:rPr>
          <w:ins w:id="649" w:author="John Hedlefs" w:date="2011-09-07T15:39:00Z"/>
          <w:lang w:val="en-AU"/>
        </w:rPr>
      </w:pPr>
      <w:ins w:id="650" w:author="John Hedlefs" w:date="2011-09-07T15:39:00Z">
        <w:r>
          <w:rPr>
            <w:lang w:val="en-AU"/>
          </w:rPr>
          <w:t>Overdue (escalation) messages sent? - YES</w:t>
        </w:r>
      </w:ins>
    </w:p>
    <w:p w:rsidR="00B61AEC" w:rsidRDefault="00B61AEC" w:rsidP="00B61AEC">
      <w:pPr>
        <w:pStyle w:val="ListParagraph"/>
        <w:numPr>
          <w:ilvl w:val="0"/>
          <w:numId w:val="30"/>
        </w:numPr>
        <w:jc w:val="both"/>
        <w:rPr>
          <w:ins w:id="651" w:author="John Hedlefs" w:date="2011-09-07T15:39:00Z"/>
          <w:lang w:val="en-AU"/>
        </w:rPr>
      </w:pPr>
      <w:ins w:id="652" w:author="John Hedlefs" w:date="2011-09-07T15:39:00Z">
        <w:r>
          <w:rPr>
            <w:lang w:val="en-AU"/>
          </w:rPr>
          <w:t>A summary of all overdue users OR a separate email for each user - Summary</w:t>
        </w:r>
      </w:ins>
    </w:p>
    <w:p w:rsidR="00B61AEC" w:rsidRDefault="00B61AEC" w:rsidP="00B61AEC">
      <w:pPr>
        <w:pStyle w:val="ListParagraph"/>
        <w:numPr>
          <w:ilvl w:val="0"/>
          <w:numId w:val="30"/>
        </w:numPr>
        <w:jc w:val="both"/>
        <w:rPr>
          <w:ins w:id="653" w:author="John Hedlefs" w:date="2011-09-07T15:39:00Z"/>
          <w:lang w:val="en-AU"/>
        </w:rPr>
      </w:pPr>
      <w:ins w:id="654" w:author="John Hedlefs" w:date="2011-09-07T15:39:00Z">
        <w:r>
          <w:rPr>
            <w:lang w:val="en-AU"/>
          </w:rPr>
          <w:t xml:space="preserve">Summary/Individual </w:t>
        </w:r>
        <w:r w:rsidR="002A1642">
          <w:rPr>
            <w:lang w:val="en-AU"/>
          </w:rPr>
          <w:t xml:space="preserve">Email sent every </w:t>
        </w:r>
      </w:ins>
      <w:ins w:id="655" w:author="John Hedlefs" w:date="2011-09-07T15:40:00Z">
        <w:r w:rsidR="002A1642">
          <w:rPr>
            <w:lang w:val="en-AU"/>
          </w:rPr>
          <w:t>7 days</w:t>
        </w:r>
      </w:ins>
    </w:p>
    <w:p w:rsidR="00B61AEC" w:rsidRDefault="002A1642" w:rsidP="00B61AEC">
      <w:pPr>
        <w:pStyle w:val="ListParagraph"/>
        <w:numPr>
          <w:ilvl w:val="0"/>
          <w:numId w:val="30"/>
        </w:numPr>
        <w:jc w:val="both"/>
        <w:rPr>
          <w:ins w:id="656" w:author="John Hedlefs" w:date="2011-09-07T15:39:00Z"/>
          <w:lang w:val="en-AU"/>
        </w:rPr>
      </w:pPr>
      <w:ins w:id="657" w:author="John Hedlefs" w:date="2011-09-07T15:39:00Z">
        <w:r>
          <w:rPr>
            <w:lang w:val="en-AU"/>
          </w:rPr>
          <w:t>Send Quiz Expiry Warnings</w:t>
        </w:r>
      </w:ins>
      <w:ins w:id="658" w:author="John Hedlefs" w:date="2011-09-07T15:40:00Z">
        <w:r>
          <w:rPr>
            <w:lang w:val="en-AU"/>
          </w:rPr>
          <w:t xml:space="preserve"> - YES</w:t>
        </w:r>
      </w:ins>
    </w:p>
    <w:p w:rsidR="00B61AEC" w:rsidRDefault="00B61AEC" w:rsidP="00B61AEC">
      <w:pPr>
        <w:pStyle w:val="ListParagraph"/>
        <w:numPr>
          <w:ilvl w:val="0"/>
          <w:numId w:val="30"/>
        </w:numPr>
        <w:jc w:val="both"/>
        <w:rPr>
          <w:ins w:id="659" w:author="John Hedlefs" w:date="2011-09-07T15:39:00Z"/>
          <w:lang w:val="en-AU"/>
        </w:rPr>
      </w:pPr>
      <w:ins w:id="660" w:author="John Hedlefs" w:date="2011-09-07T15:39:00Z">
        <w:r>
          <w:rPr>
            <w:lang w:val="en-AU"/>
          </w:rPr>
          <w:t>Quiz expiry warning in</w:t>
        </w:r>
        <w:r w:rsidR="002A1642">
          <w:rPr>
            <w:lang w:val="en-AU"/>
          </w:rPr>
          <w:t xml:space="preserve">terval – </w:t>
        </w:r>
      </w:ins>
      <w:ins w:id="661" w:author="John Hedlefs" w:date="2011-09-07T15:40:00Z">
        <w:r w:rsidR="002A1642">
          <w:rPr>
            <w:lang w:val="en-AU"/>
          </w:rPr>
          <w:t>14</w:t>
        </w:r>
      </w:ins>
      <w:ins w:id="662" w:author="John Hedlefs" w:date="2011-09-07T15:39:00Z">
        <w:r>
          <w:rPr>
            <w:lang w:val="en-AU"/>
          </w:rPr>
          <w:t xml:space="preserve"> days.</w:t>
        </w:r>
      </w:ins>
    </w:p>
    <w:p w:rsidR="00B61AEC" w:rsidRDefault="002A1642" w:rsidP="00645984">
      <w:pPr>
        <w:jc w:val="both"/>
        <w:rPr>
          <w:ins w:id="663" w:author="John Hedlefs" w:date="2011-09-07T15:42:00Z"/>
          <w:lang w:val="en-AU"/>
        </w:rPr>
        <w:pPrChange w:id="664" w:author="John Hedlefs" w:date="2011-09-07T15:25:00Z">
          <w:pPr>
            <w:pStyle w:val="ListParagraph"/>
            <w:numPr>
              <w:numId w:val="30"/>
            </w:numPr>
            <w:ind w:left="1440" w:hanging="360"/>
            <w:jc w:val="both"/>
          </w:pPr>
        </w:pPrChange>
      </w:pPr>
      <w:ins w:id="665" w:author="John Hedlefs" w:date="2011-09-07T15:41:00Z">
        <w:r>
          <w:rPr>
            <w:lang w:val="en-AU"/>
          </w:rPr>
          <w:t>TODO – determine if the “Course Completion Period” can be setup for each course or at the organi</w:t>
        </w:r>
      </w:ins>
      <w:ins w:id="666" w:author="John Hedlefs" w:date="2011-09-07T15:42:00Z">
        <w:r>
          <w:rPr>
            <w:lang w:val="en-AU"/>
          </w:rPr>
          <w:t>sation level only!</w:t>
        </w:r>
      </w:ins>
    </w:p>
    <w:p w:rsidR="002A1642" w:rsidRPr="00645984" w:rsidRDefault="002A1642" w:rsidP="00645984">
      <w:pPr>
        <w:jc w:val="both"/>
        <w:rPr>
          <w:lang w:val="en-AU"/>
          <w:rPrChange w:id="667" w:author="John Hedlefs" w:date="2011-09-07T15:25:00Z">
            <w:rPr>
              <w:lang w:val="en-AU"/>
            </w:rPr>
          </w:rPrChange>
        </w:rPr>
        <w:pPrChange w:id="668" w:author="John Hedlefs" w:date="2011-09-07T15:25:00Z">
          <w:pPr>
            <w:pStyle w:val="ListParagraph"/>
            <w:numPr>
              <w:numId w:val="30"/>
            </w:numPr>
            <w:ind w:left="1440" w:hanging="360"/>
            <w:jc w:val="both"/>
          </w:pPr>
        </w:pPrChange>
      </w:pPr>
      <w:ins w:id="669" w:author="John Hedlefs" w:date="2011-09-07T15:42:00Z">
        <w:r>
          <w:rPr>
            <w:lang w:val="en-AU"/>
          </w:rPr>
          <w:t>TODO – determine if the “Apply to all</w:t>
        </w:r>
      </w:ins>
      <w:ins w:id="670" w:author="John Hedlefs" w:date="2011-09-07T15:43:00Z">
        <w:r>
          <w:rPr>
            <w:lang w:val="en-AU"/>
          </w:rPr>
          <w:t xml:space="preserve"> courses” checkbox saves to all previously un-configured Course or all Courses (including previously configured Courses).</w:t>
        </w:r>
      </w:ins>
    </w:p>
    <w:p w:rsidR="003C57B1" w:rsidRDefault="003C57B1" w:rsidP="0010758E">
      <w:pPr>
        <w:pStyle w:val="Heading2"/>
        <w:jc w:val="both"/>
        <w:rPr>
          <w:lang w:val="en-AU"/>
        </w:rPr>
      </w:pPr>
      <w:bookmarkStart w:id="671" w:name="_Toc301506462"/>
      <w:bookmarkStart w:id="672" w:name="_Toc301864697"/>
      <w:bookmarkStart w:id="673" w:name="_Toc303234997"/>
      <w:r>
        <w:rPr>
          <w:lang w:val="en-AU"/>
        </w:rPr>
        <w:t>8.1 Ability to disable manager notifications</w:t>
      </w:r>
      <w:bookmarkEnd w:id="671"/>
      <w:bookmarkEnd w:id="672"/>
      <w:bookmarkEnd w:id="673"/>
      <w:r>
        <w:rPr>
          <w:lang w:val="en-AU"/>
        </w:rPr>
        <w:t xml:space="preserve"> </w:t>
      </w:r>
    </w:p>
    <w:p w:rsidR="003C57B1" w:rsidRPr="00DE6B15" w:rsidRDefault="003C57B1" w:rsidP="0010758E">
      <w:pPr>
        <w:jc w:val="both"/>
        <w:rPr>
          <w:lang w:val="en-AU"/>
        </w:rPr>
      </w:pPr>
      <w:r w:rsidRPr="00DE6B15">
        <w:rPr>
          <w:lang w:val="en-AU"/>
        </w:rPr>
        <w:t xml:space="preserve">The Mail </w:t>
      </w:r>
      <w:r w:rsidR="006157BD" w:rsidRPr="00DE6B15">
        <w:rPr>
          <w:lang w:val="en-AU"/>
        </w:rPr>
        <w:t>Queuing</w:t>
      </w:r>
      <w:r w:rsidRPr="00DE6B15">
        <w:rPr>
          <w:lang w:val="en-AU"/>
        </w:rPr>
        <w:t xml:space="preserve"> service will not create </w:t>
      </w:r>
      <w:r w:rsidR="0049422B">
        <w:rPr>
          <w:lang w:val="en-AU"/>
        </w:rPr>
        <w:t>Overdue</w:t>
      </w:r>
      <w:r w:rsidRPr="00DE6B15">
        <w:rPr>
          <w:lang w:val="en-AU"/>
        </w:rPr>
        <w:t xml:space="preserve"> summaries for courses in the Organisation flagged as “no </w:t>
      </w:r>
      <w:r w:rsidR="0049422B">
        <w:rPr>
          <w:lang w:val="en-AU"/>
        </w:rPr>
        <w:t>Overdue</w:t>
      </w:r>
      <w:r w:rsidRPr="00DE6B15">
        <w:rPr>
          <w:lang w:val="en-AU"/>
        </w:rPr>
        <w:t xml:space="preserve"> emails sent</w:t>
      </w:r>
      <w:r>
        <w:rPr>
          <w:lang w:val="en-AU"/>
        </w:rPr>
        <w:t xml:space="preserve">” however the service will set flags such that if the </w:t>
      </w:r>
      <w:r w:rsidRPr="00DE6B15">
        <w:rPr>
          <w:lang w:val="en-AU"/>
        </w:rPr>
        <w:t xml:space="preserve">“no </w:t>
      </w:r>
      <w:r w:rsidR="0049422B">
        <w:rPr>
          <w:lang w:val="en-AU"/>
        </w:rPr>
        <w:t>Overdue</w:t>
      </w:r>
      <w:r w:rsidRPr="00DE6B15">
        <w:rPr>
          <w:lang w:val="en-AU"/>
        </w:rPr>
        <w:t xml:space="preserve"> emails sent</w:t>
      </w:r>
      <w:r>
        <w:rPr>
          <w:lang w:val="en-AU"/>
        </w:rPr>
        <w:t xml:space="preserve">” is unset in the future the manager will not receive emails for the period when </w:t>
      </w:r>
      <w:r w:rsidRPr="00DE6B15">
        <w:rPr>
          <w:lang w:val="en-AU"/>
        </w:rPr>
        <w:t xml:space="preserve">“no </w:t>
      </w:r>
      <w:r w:rsidR="0049422B">
        <w:rPr>
          <w:lang w:val="en-AU"/>
        </w:rPr>
        <w:t>Overdue</w:t>
      </w:r>
      <w:r w:rsidRPr="00DE6B15">
        <w:rPr>
          <w:lang w:val="en-AU"/>
        </w:rPr>
        <w:t xml:space="preserve"> emails sent</w:t>
      </w:r>
      <w:r>
        <w:rPr>
          <w:lang w:val="en-AU"/>
        </w:rPr>
        <w:t>” was set.</w:t>
      </w:r>
    </w:p>
    <w:p w:rsidR="003C57B1" w:rsidRDefault="003C57B1" w:rsidP="0010758E">
      <w:pPr>
        <w:jc w:val="both"/>
        <w:rPr>
          <w:lang w:val="en-AU"/>
        </w:rPr>
      </w:pPr>
    </w:p>
    <w:p w:rsidR="003C57B1" w:rsidRDefault="003C57B1" w:rsidP="0010758E">
      <w:pPr>
        <w:pStyle w:val="Heading2"/>
        <w:jc w:val="both"/>
        <w:rPr>
          <w:lang w:val="en-AU"/>
        </w:rPr>
      </w:pPr>
      <w:bookmarkStart w:id="674" w:name="_Toc301506463"/>
      <w:bookmarkStart w:id="675" w:name="_Toc301864698"/>
      <w:bookmarkStart w:id="676" w:name="_Toc303234998"/>
      <w:r>
        <w:rPr>
          <w:lang w:val="en-AU"/>
        </w:rPr>
        <w:t>8.2 Ability to modify notification options for each course</w:t>
      </w:r>
      <w:bookmarkEnd w:id="674"/>
      <w:bookmarkEnd w:id="675"/>
      <w:bookmarkEnd w:id="676"/>
    </w:p>
    <w:p w:rsidR="001E0EBB" w:rsidRDefault="00335FA5" w:rsidP="0010758E">
      <w:pPr>
        <w:jc w:val="both"/>
        <w:rPr>
          <w:lang w:val="en-AU"/>
        </w:rPr>
      </w:pPr>
      <w:r>
        <w:rPr>
          <w:lang w:val="en-AU"/>
        </w:rPr>
        <w:t>The default options will be for no notification for a course so the user must modify the “Course Expiry” Mail options for a course before managers will receive notifications for that course.</w:t>
      </w:r>
    </w:p>
    <w:p w:rsidR="00335FA5" w:rsidRPr="001E0EBB" w:rsidRDefault="00335FA5" w:rsidP="0010758E">
      <w:pPr>
        <w:jc w:val="both"/>
        <w:rPr>
          <w:lang w:val="en-AU"/>
        </w:rPr>
      </w:pPr>
      <w:r>
        <w:rPr>
          <w:lang w:val="en-AU"/>
        </w:rPr>
        <w:t>A separate email will always be sent for every course.</w:t>
      </w:r>
    </w:p>
    <w:p w:rsidR="003C57B1" w:rsidRDefault="003C57B1" w:rsidP="0010758E">
      <w:pPr>
        <w:pStyle w:val="Heading2"/>
        <w:jc w:val="both"/>
        <w:rPr>
          <w:lang w:val="en-AU"/>
        </w:rPr>
      </w:pPr>
      <w:bookmarkStart w:id="677" w:name="_Toc301506464"/>
      <w:bookmarkStart w:id="678" w:name="_Toc301864699"/>
      <w:bookmarkStart w:id="679" w:name="_Toc303234999"/>
      <w:r>
        <w:rPr>
          <w:lang w:val="en-AU"/>
        </w:rPr>
        <w:t>8.3 Ability to produce summaries or individual notifications.</w:t>
      </w:r>
      <w:bookmarkEnd w:id="677"/>
      <w:bookmarkEnd w:id="678"/>
      <w:bookmarkEnd w:id="679"/>
    </w:p>
    <w:p w:rsidR="003C57B1" w:rsidRDefault="003C57B1" w:rsidP="0010758E">
      <w:pPr>
        <w:pStyle w:val="ListParagraph"/>
        <w:jc w:val="both"/>
        <w:rPr>
          <w:lang w:val="en-AU"/>
        </w:rPr>
      </w:pPr>
      <w:r>
        <w:rPr>
          <w:lang w:val="en-AU"/>
        </w:rPr>
        <w:t>The services will be modified to allow individual emails to be sent.</w:t>
      </w:r>
    </w:p>
    <w:p w:rsidR="003C57B1" w:rsidRDefault="00F31D98" w:rsidP="0010758E">
      <w:pPr>
        <w:pStyle w:val="Heading2"/>
        <w:numPr>
          <w:ilvl w:val="1"/>
          <w:numId w:val="17"/>
        </w:numPr>
        <w:jc w:val="both"/>
        <w:rPr>
          <w:lang w:val="en-AU"/>
        </w:rPr>
      </w:pPr>
      <w:bookmarkStart w:id="680" w:name="_Toc301506465"/>
      <w:bookmarkStart w:id="681" w:name="_Toc301864700"/>
      <w:r>
        <w:rPr>
          <w:lang w:val="en-AU"/>
        </w:rPr>
        <w:t xml:space="preserve"> </w:t>
      </w:r>
      <w:bookmarkStart w:id="682" w:name="_Toc303235000"/>
      <w:r w:rsidR="003C57B1">
        <w:rPr>
          <w:lang w:val="en-AU"/>
        </w:rPr>
        <w:t>Ability to produce summaries at frequencies other than one day.</w:t>
      </w:r>
      <w:bookmarkEnd w:id="680"/>
      <w:bookmarkEnd w:id="681"/>
      <w:bookmarkEnd w:id="682"/>
    </w:p>
    <w:p w:rsidR="00FE0CED" w:rsidRDefault="00FE0CED" w:rsidP="0010758E">
      <w:pPr>
        <w:pStyle w:val="ListParagraph"/>
        <w:jc w:val="both"/>
        <w:rPr>
          <w:lang w:val="en-AU"/>
        </w:rPr>
      </w:pPr>
    </w:p>
    <w:p w:rsidR="00D06EA5" w:rsidRDefault="00D06EA5" w:rsidP="0010758E">
      <w:pPr>
        <w:spacing w:after="200" w:line="276" w:lineRule="auto"/>
        <w:jc w:val="both"/>
        <w:rPr>
          <w:rFonts w:asciiTheme="majorHAnsi" w:eastAsiaTheme="majorEastAsia" w:hAnsiTheme="majorHAnsi" w:cstheme="majorBidi"/>
          <w:b/>
          <w:bCs/>
          <w:color w:val="365F91" w:themeColor="accent1" w:themeShade="BF"/>
          <w:sz w:val="28"/>
          <w:szCs w:val="28"/>
          <w:lang w:val="en-AU"/>
        </w:rPr>
      </w:pPr>
      <w:bookmarkStart w:id="683" w:name="_Toc301506466"/>
      <w:r>
        <w:rPr>
          <w:lang w:val="en-AU"/>
        </w:rPr>
        <w:br w:type="page"/>
      </w:r>
    </w:p>
    <w:p w:rsidR="00EC2B20" w:rsidRDefault="00EC2B20" w:rsidP="00EC2B20">
      <w:pPr>
        <w:pStyle w:val="Heading1"/>
        <w:jc w:val="both"/>
        <w:rPr>
          <w:rFonts w:eastAsia="Times New Roman"/>
        </w:rPr>
      </w:pPr>
      <w:bookmarkStart w:id="684" w:name="_Toc302378500"/>
      <w:bookmarkStart w:id="685" w:name="_Toc303235001"/>
      <w:r>
        <w:rPr>
          <w:rFonts w:eastAsia="Times New Roman"/>
        </w:rPr>
        <w:lastRenderedPageBreak/>
        <w:t>9. Provide a feature that allows admins to temporarily stop emails.</w:t>
      </w:r>
      <w:bookmarkEnd w:id="684"/>
      <w:bookmarkEnd w:id="685"/>
      <w:r>
        <w:rPr>
          <w:rFonts w:eastAsia="Times New Roman"/>
        </w:rPr>
        <w:t xml:space="preserve">  </w:t>
      </w:r>
    </w:p>
    <w:p w:rsidR="00EC2B20" w:rsidRDefault="00EC2B20" w:rsidP="00EC2B20">
      <w:pPr>
        <w:ind w:left="360"/>
        <w:jc w:val="both"/>
      </w:pPr>
    </w:p>
    <w:p w:rsidR="00B560D0" w:rsidRDefault="00C047AD">
      <w:pPr>
        <w:jc w:val="both"/>
        <w:rPr>
          <w:ins w:id="686" w:author="John Hedlefs" w:date="2011-09-08T08:41:00Z"/>
        </w:rPr>
      </w:pPr>
      <w:r>
        <w:t xml:space="preserve">Sometimes the number of emails being sent may be too much for the system to handle or one of the Mail services may be unable to process an unexpected error condition resulting in it repeatedly resending an Email. In such scenarios, the organisation admins and the SALT admin should be able to temporarily disable all emails either for the organisation or (in the case of a SALT admin) for the </w:t>
      </w:r>
      <w:r>
        <w:rPr>
          <w:b/>
          <w:bCs/>
          <w:u w:val="single"/>
        </w:rPr>
        <w:t>entire</w:t>
      </w:r>
      <w:r>
        <w:t xml:space="preserve"> site.  This should not just stop the mail sending service, thereby allowing emails to queue up whilst it’s disabled, which may result in a mail storm when the sending service is re-enabled – it should delete all existing emails that are currently queued . </w:t>
      </w:r>
    </w:p>
    <w:p w:rsidR="00B560D0" w:rsidRDefault="00B560D0">
      <w:pPr>
        <w:jc w:val="both"/>
        <w:rPr>
          <w:ins w:id="687" w:author="John Hedlefs" w:date="2011-09-08T08:41:00Z"/>
        </w:rPr>
      </w:pPr>
    </w:p>
    <w:p w:rsidR="00B01B53" w:rsidRDefault="00B560D0">
      <w:pPr>
        <w:jc w:val="both"/>
        <w:rPr>
          <w:ins w:id="688" w:author="John Hedlefs" w:date="2011-09-08T08:19:00Z"/>
        </w:rPr>
      </w:pPr>
      <w:ins w:id="689" w:author="John Hedlefs" w:date="2011-09-08T08:40:00Z">
        <w:r>
          <w:t xml:space="preserve">When an ORG admin requires emails to be stopped for an Organisation </w:t>
        </w:r>
      </w:ins>
      <w:ins w:id="690" w:author="John Hedlefs" w:date="2011-09-08T08:41:00Z">
        <w:r>
          <w:t xml:space="preserve">he/she can press a button and </w:t>
        </w:r>
      </w:ins>
      <w:ins w:id="691" w:author="John Hedlefs" w:date="2011-09-08T08:40:00Z">
        <w:r>
          <w:t>the Website wil</w:t>
        </w:r>
      </w:ins>
      <w:ins w:id="692" w:author="John Hedlefs" w:date="2011-09-08T08:41:00Z">
        <w:r>
          <w:t>l flag the Services to stop sendingEmails for that Organisation.</w:t>
        </w:r>
      </w:ins>
    </w:p>
    <w:p w:rsidR="00B01B53" w:rsidRDefault="00B01B53">
      <w:pPr>
        <w:jc w:val="both"/>
        <w:rPr>
          <w:ins w:id="693" w:author="John Hedlefs" w:date="2011-09-08T08:19:00Z"/>
        </w:rPr>
      </w:pPr>
    </w:p>
    <w:p w:rsidR="007835B2" w:rsidRDefault="00B01B53">
      <w:pPr>
        <w:jc w:val="both"/>
      </w:pPr>
      <w:ins w:id="694" w:author="John Hedlefs" w:date="2011-09-08T08:22:00Z">
        <w:r>
          <w:t xml:space="preserve">If </w:t>
        </w:r>
      </w:ins>
      <w:ins w:id="695" w:author="John Hedlefs" w:date="2011-09-08T08:23:00Z">
        <w:r>
          <w:t>one of the Mail Services is unable to process an unexpected error condition resulting in it repeatedly resending an Email it may be necessary to restart or stop it</w:t>
        </w:r>
      </w:ins>
      <w:ins w:id="696" w:author="John Hedlefs" w:date="2011-09-08T08:24:00Z">
        <w:r>
          <w:t xml:space="preserve"> </w:t>
        </w:r>
      </w:ins>
      <w:ins w:id="697" w:author="John Hedlefs" w:date="2011-09-08T08:41:00Z">
        <w:r w:rsidR="00B560D0">
          <w:t xml:space="preserve">(because it may </w:t>
        </w:r>
      </w:ins>
      <w:ins w:id="698" w:author="John Hedlefs" w:date="2011-09-08T08:42:00Z">
        <w:r w:rsidR="00B560D0">
          <w:t xml:space="preserve">not respond to the changed flags) </w:t>
        </w:r>
      </w:ins>
      <w:ins w:id="699" w:author="John Hedlefs" w:date="2011-09-08T08:24:00Z">
        <w:r>
          <w:t>so when the SALT admin stops</w:t>
        </w:r>
      </w:ins>
      <w:ins w:id="700" w:author="John Hedlefs" w:date="2011-09-08T08:25:00Z">
        <w:r>
          <w:t xml:space="preserve"> emails for the entire website the Mail Sending Service will be fagged to stop and </w:t>
        </w:r>
      </w:ins>
      <w:ins w:id="701" w:author="John Hedlefs" w:date="2011-09-08T08:26:00Z">
        <w:r>
          <w:t>the website will also attempt to directly stop the service on whatever server it is running on.</w:t>
        </w:r>
      </w:ins>
      <w:ins w:id="702" w:author="John Hedlefs" w:date="2011-09-08T08:23:00Z">
        <w:r>
          <w:t xml:space="preserve"> </w:t>
        </w:r>
      </w:ins>
      <w:r w:rsidR="00C047AD">
        <w:t>At the time that the Mail Sending Service is stopped (but not when it is started) the other two services should be restarted. This will apply only to the emails sent via “Mail sending service” (not ad hoc emails sent directly from Webpages).</w:t>
      </w:r>
    </w:p>
    <w:p w:rsidR="00C047AD" w:rsidRDefault="00C047AD" w:rsidP="00C047AD">
      <w:pPr>
        <w:ind w:left="360"/>
        <w:jc w:val="both"/>
      </w:pPr>
    </w:p>
    <w:p w:rsidR="00EB501A" w:rsidRDefault="00C047AD" w:rsidP="00C047AD">
      <w:pPr>
        <w:rPr>
          <w:ins w:id="703" w:author="John Hedlefs" w:date="2011-09-08T08:30:00Z"/>
        </w:rPr>
      </w:pPr>
      <w:r>
        <w:t xml:space="preserve">When either of the three services start and connect to the database for a SALT website they should save their ServiceName to tblAppConfig so the code behind the “Stop Email” button can locate the correct services to stop/restart for this website. </w:t>
      </w:r>
    </w:p>
    <w:p w:rsidR="00EB501A" w:rsidRDefault="00EB501A" w:rsidP="00C047AD">
      <w:pPr>
        <w:rPr>
          <w:ins w:id="704" w:author="John Hedlefs" w:date="2011-09-08T08:30:00Z"/>
        </w:rPr>
      </w:pPr>
    </w:p>
    <w:p w:rsidR="00EB501A" w:rsidRDefault="00C047AD" w:rsidP="00C047AD">
      <w:pPr>
        <w:rPr>
          <w:ins w:id="705" w:author="John Hedlefs" w:date="2011-09-08T08:29:00Z"/>
        </w:rPr>
      </w:pPr>
      <w:r>
        <w:t xml:space="preserve">The website may be on a different server to the Mail Sending Service which </w:t>
      </w:r>
      <w:ins w:id="706" w:author="John Hedlefs" w:date="2011-09-08T08:20:00Z">
        <w:r w:rsidR="00B01B53">
          <w:t xml:space="preserve">can </w:t>
        </w:r>
      </w:ins>
      <w:r>
        <w:t>create</w:t>
      </w:r>
      <w:del w:id="707" w:author="John Hedlefs" w:date="2011-09-08T08:20:00Z">
        <w:r w:rsidDel="00B01B53">
          <w:delText>s</w:delText>
        </w:r>
      </w:del>
      <w:r>
        <w:t xml:space="preserve"> problems </w:t>
      </w:r>
      <w:ins w:id="708" w:author="John Hedlefs" w:date="2011-09-08T08:20:00Z">
        <w:r w:rsidR="00B01B53">
          <w:t xml:space="preserve">in granting permission to the account that </w:t>
        </w:r>
      </w:ins>
      <w:ins w:id="709" w:author="John Hedlefs" w:date="2011-09-08T08:21:00Z">
        <w:r w:rsidR="00B01B53">
          <w:t xml:space="preserve">the website runs under </w:t>
        </w:r>
      </w:ins>
      <w:ins w:id="710" w:author="John Hedlefs" w:date="2011-09-08T08:28:00Z">
        <w:r w:rsidR="00B01B53">
          <w:t xml:space="preserve">to stop services on the server that is running the mail service (if both are on same </w:t>
        </w:r>
      </w:ins>
      <w:ins w:id="711" w:author="John Hedlefs" w:date="2011-09-08T08:29:00Z">
        <w:r w:rsidR="00B01B53">
          <w:t xml:space="preserve">Domain </w:t>
        </w:r>
      </w:ins>
      <w:ins w:id="712" w:author="John Hedlefs" w:date="2011-09-08T08:30:00Z">
        <w:r w:rsidR="00EB501A">
          <w:t>this should not be a problem</w:t>
        </w:r>
      </w:ins>
      <w:ins w:id="713" w:author="John Hedlefs" w:date="2011-09-08T08:29:00Z">
        <w:r w:rsidR="00B01B53">
          <w:t>)</w:t>
        </w:r>
      </w:ins>
      <w:ins w:id="714" w:author="John Hedlefs" w:date="2011-09-08T08:28:00Z">
        <w:r w:rsidR="00B01B53">
          <w:t xml:space="preserve">. </w:t>
        </w:r>
      </w:ins>
    </w:p>
    <w:p w:rsidR="00EB501A" w:rsidRDefault="00EB501A" w:rsidP="00C047AD">
      <w:pPr>
        <w:rPr>
          <w:ins w:id="715" w:author="John Hedlefs" w:date="2011-09-08T08:29:00Z"/>
        </w:rPr>
      </w:pPr>
    </w:p>
    <w:p w:rsidR="00C047AD" w:rsidDel="00EB501A" w:rsidRDefault="00C047AD" w:rsidP="00C047AD">
      <w:pPr>
        <w:rPr>
          <w:del w:id="716" w:author="John Hedlefs" w:date="2011-09-08T08:29:00Z"/>
        </w:rPr>
      </w:pPr>
      <w:del w:id="717" w:author="John Hedlefs" w:date="2011-09-08T08:29:00Z">
        <w:r w:rsidDel="00EB501A">
          <w:delText>stopping the mail sending service directly from the Website code</w:delText>
        </w:r>
        <w:r w:rsidR="001D6347" w:rsidDel="00EB501A">
          <w:delText xml:space="preserve">, when the “Mail Sending Service” is on a separate server to the Webserver the WebServer will flag the service to stop whereas when both are on the same server the Website may stop the “Mail Sending Service” Service (this represents a more direct form of control over the Service than just flagging it to stop) </w:delText>
        </w:r>
        <w:r w:rsidDel="00EB501A">
          <w:delText xml:space="preserve">. </w:delText>
        </w:r>
      </w:del>
    </w:p>
    <w:p w:rsidR="001D6347" w:rsidRDefault="001D6347" w:rsidP="00C047AD">
      <w:r>
        <w:t>Even when a SALT admin has the “STOP all Emails” button pressed the following reports will still deliver Emails:</w:t>
      </w:r>
    </w:p>
    <w:p w:rsidR="001D6347" w:rsidRDefault="001D6347" w:rsidP="001D6347">
      <w:pPr>
        <w:pStyle w:val="ListParagraph"/>
        <w:numPr>
          <w:ilvl w:val="0"/>
          <w:numId w:val="44"/>
        </w:numPr>
      </w:pPr>
      <w:r>
        <w:t>“Email Report”</w:t>
      </w:r>
    </w:p>
    <w:p w:rsidR="001D6347" w:rsidRDefault="001D6347" w:rsidP="001D6347">
      <w:pPr>
        <w:pStyle w:val="ListParagraph"/>
        <w:numPr>
          <w:ilvl w:val="0"/>
          <w:numId w:val="44"/>
        </w:numPr>
      </w:pPr>
      <w:r>
        <w:t xml:space="preserve">“CPD </w:t>
      </w:r>
      <w:ins w:id="718" w:author="John Hedlefs" w:date="2011-09-07T14:09:00Z">
        <w:r w:rsidR="003F711C">
          <w:t xml:space="preserve">Email </w:t>
        </w:r>
      </w:ins>
      <w:r>
        <w:t>Report”</w:t>
      </w:r>
    </w:p>
    <w:p w:rsidR="001D6347" w:rsidRDefault="001D6347" w:rsidP="001D6347">
      <w:pPr>
        <w:pStyle w:val="ListParagraph"/>
        <w:numPr>
          <w:ilvl w:val="0"/>
          <w:numId w:val="44"/>
        </w:numPr>
      </w:pPr>
      <w:r>
        <w:t>“Policy Email Report”</w:t>
      </w:r>
    </w:p>
    <w:p w:rsidR="00EC2B20" w:rsidRDefault="00EC2B20" w:rsidP="00EC2B20">
      <w:pPr>
        <w:ind w:left="360"/>
        <w:jc w:val="both"/>
        <w:rPr>
          <w:ins w:id="719" w:author="John Hedlefs" w:date="2011-09-08T08:42:00Z"/>
        </w:rPr>
      </w:pPr>
    </w:p>
    <w:p w:rsidR="00B560D0" w:rsidRDefault="00B560D0" w:rsidP="00B560D0">
      <w:pPr>
        <w:jc w:val="both"/>
        <w:pPrChange w:id="720" w:author="John Hedlefs" w:date="2011-09-08T08:42:00Z">
          <w:pPr>
            <w:ind w:left="360"/>
            <w:jc w:val="both"/>
          </w:pPr>
        </w:pPrChange>
      </w:pPr>
      <w:ins w:id="721" w:author="John Hedlefs" w:date="2011-09-08T08:42:00Z">
        <w:r>
          <w:t>See following pages for more detail.</w:t>
        </w:r>
      </w:ins>
    </w:p>
    <w:p w:rsidR="00EC2B20" w:rsidRDefault="001D6347" w:rsidP="00EC2B20">
      <w:pPr>
        <w:ind w:left="360"/>
        <w:jc w:val="both"/>
      </w:pPr>
      <w:r>
        <w:rPr>
          <w:noProof/>
        </w:rPr>
        <w:lastRenderedPageBreak/>
        <w:drawing>
          <wp:inline distT="0" distB="0" distL="0" distR="0">
            <wp:extent cx="5933440" cy="3917315"/>
            <wp:effectExtent l="19050" t="0" r="0" b="0"/>
            <wp:docPr id="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rcRect/>
                    <a:stretch>
                      <a:fillRect/>
                    </a:stretch>
                  </pic:blipFill>
                  <pic:spPr bwMode="auto">
                    <a:xfrm>
                      <a:off x="0" y="0"/>
                      <a:ext cx="5933440" cy="3917315"/>
                    </a:xfrm>
                    <a:prstGeom prst="rect">
                      <a:avLst/>
                    </a:prstGeom>
                    <a:noFill/>
                    <a:ln w="9525">
                      <a:noFill/>
                      <a:miter lim="800000"/>
                      <a:headEnd/>
                      <a:tailEnd/>
                    </a:ln>
                  </pic:spPr>
                </pic:pic>
              </a:graphicData>
            </a:graphic>
          </wp:inline>
        </w:drawing>
      </w:r>
    </w:p>
    <w:p w:rsidR="00EC2B20" w:rsidRDefault="00EC2B20" w:rsidP="00EC2B20">
      <w:pPr>
        <w:ind w:left="360"/>
        <w:jc w:val="both"/>
      </w:pPr>
    </w:p>
    <w:p w:rsidR="00EC2B20" w:rsidRDefault="00EC2B20" w:rsidP="00EC2B20">
      <w:pPr>
        <w:ind w:left="360"/>
        <w:jc w:val="both"/>
        <w:rPr>
          <w:color w:val="000000"/>
        </w:rPr>
      </w:pPr>
      <w:r>
        <w:t xml:space="preserve">It will be the </w:t>
      </w:r>
      <w:r>
        <w:rPr>
          <w:color w:val="000000"/>
        </w:rPr>
        <w:t>responsibility of the Person installing the Website to ensure that the Account that the Website runs under is granted start/stop/Interrogate permissions for the mail sending service and restart permissions for the Mail queuing service and the report queuing service on the servers on which they run and that firewalls or network configs between the Webserver and the server on which the services run do not block “start/stop service requests”.</w:t>
      </w:r>
    </w:p>
    <w:p w:rsidR="00EC2B20" w:rsidRDefault="00EC2B20" w:rsidP="00EC2B20">
      <w:pPr>
        <w:ind w:left="360"/>
        <w:jc w:val="both"/>
        <w:rPr>
          <w:color w:val="1F497D"/>
        </w:rPr>
      </w:pPr>
    </w:p>
    <w:p w:rsidR="00EC2B20" w:rsidRDefault="00EC2B20" w:rsidP="00EC2B20">
      <w:pPr>
        <w:ind w:left="360"/>
        <w:jc w:val="both"/>
        <w:rPr>
          <w:lang w:val="en-AU"/>
        </w:rPr>
      </w:pPr>
      <w:r>
        <w:t>To enable the “Stop Email” functionality, there will be a button on the “Organisation Mail Setup” screen for the Organisation admin to stop emails for their organisation. The screenshot for this is shown below:</w:t>
      </w:r>
    </w:p>
    <w:p w:rsidR="00EC2B20" w:rsidRDefault="00EC2B20" w:rsidP="00EC2B20">
      <w:pPr>
        <w:ind w:left="360"/>
        <w:jc w:val="both"/>
      </w:pPr>
    </w:p>
    <w:p w:rsidR="00EC2B20" w:rsidRDefault="00D76012" w:rsidP="00EC2B20">
      <w:pPr>
        <w:ind w:left="360"/>
        <w:jc w:val="both"/>
      </w:pPr>
      <w:r>
        <w:rPr>
          <w:noProof/>
        </w:rPr>
        <w:lastRenderedPageBreak/>
        <w:drawing>
          <wp:inline distT="0" distB="0" distL="0" distR="0">
            <wp:extent cx="5937250" cy="5370195"/>
            <wp:effectExtent l="19050" t="0" r="6350" b="0"/>
            <wp:docPr id="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5937250" cy="5370195"/>
                    </a:xfrm>
                    <a:prstGeom prst="rect">
                      <a:avLst/>
                    </a:prstGeom>
                    <a:noFill/>
                    <a:ln w="9525">
                      <a:noFill/>
                      <a:miter lim="800000"/>
                      <a:headEnd/>
                      <a:tailEnd/>
                    </a:ln>
                  </pic:spPr>
                </pic:pic>
              </a:graphicData>
            </a:graphic>
          </wp:inline>
        </w:drawing>
      </w:r>
    </w:p>
    <w:p w:rsidR="00EC2B20" w:rsidRDefault="00EC2B20" w:rsidP="00EC2B20">
      <w:pPr>
        <w:ind w:left="360"/>
        <w:jc w:val="both"/>
      </w:pPr>
    </w:p>
    <w:p w:rsidR="00EC2B20" w:rsidRDefault="00EC2B20" w:rsidP="00EC2B20">
      <w:pPr>
        <w:ind w:left="360"/>
        <w:jc w:val="both"/>
      </w:pPr>
      <w:r>
        <w:t>When mail for an Organisation is stopped the following changes occur:</w:t>
      </w:r>
    </w:p>
    <w:p w:rsidR="00EC2B20" w:rsidRDefault="00EC2B20" w:rsidP="00EC2B20">
      <w:pPr>
        <w:pStyle w:val="ListParagraph"/>
        <w:numPr>
          <w:ilvl w:val="0"/>
          <w:numId w:val="39"/>
        </w:numPr>
        <w:jc w:val="both"/>
      </w:pPr>
      <w:r>
        <w:t>The Report Queuing Service does not render Reports for that Organisation however it still processes the schedules as they become due for delivery and it will create Emails to the users specified in the schedules that simply contain a body containing the words “%Reportname% not rendered – mail is halted” (where %Reportname% contains the actual name of the Report). This message</w:t>
      </w:r>
      <w:r w:rsidR="00D76012">
        <w:t xml:space="preserve"> may be customized in Organisation Config.</w:t>
      </w:r>
    </w:p>
    <w:p w:rsidR="00EC2B20" w:rsidRDefault="00EC2B20" w:rsidP="00EC2B20">
      <w:pPr>
        <w:pStyle w:val="ListParagraph"/>
        <w:numPr>
          <w:ilvl w:val="0"/>
          <w:numId w:val="39"/>
        </w:numPr>
        <w:jc w:val="both"/>
      </w:pPr>
      <w:r>
        <w:t>The Mail sending service will not send Emails for that Organisation. Instead of removing the message from tblEmailQueue, sending the message and transferring it to tblEmail the service will simple remove the message from tblEmailQueue and add it to tblPurgedEmails.</w:t>
      </w:r>
    </w:p>
    <w:p w:rsidR="00EC2B20" w:rsidRDefault="00EC2B20" w:rsidP="00EC2B20">
      <w:pPr>
        <w:pStyle w:val="ListParagraph"/>
        <w:numPr>
          <w:ilvl w:val="0"/>
          <w:numId w:val="39"/>
        </w:numPr>
        <w:jc w:val="both"/>
      </w:pPr>
      <w:r>
        <w:t>The Mail queueing service will continue to function with no changes in behaviour.</w:t>
      </w:r>
    </w:p>
    <w:p w:rsidR="00EC2B20" w:rsidRDefault="00EC2B20" w:rsidP="00EC2B20">
      <w:pPr>
        <w:ind w:left="360"/>
        <w:jc w:val="both"/>
      </w:pPr>
    </w:p>
    <w:p w:rsidR="00EC2B20" w:rsidRDefault="00EC2B20" w:rsidP="00EC2B20">
      <w:pPr>
        <w:ind w:left="360"/>
        <w:jc w:val="both"/>
      </w:pPr>
      <w:r>
        <w:t>Along with this, the SALT admin will have an additional button on the “Mail Throughput” screen. This will stop all emails sent by the entire site (see the screenshot below).</w:t>
      </w:r>
    </w:p>
    <w:p w:rsidR="00EC2B20" w:rsidRDefault="00EC2B20" w:rsidP="00EC2B20">
      <w:pPr>
        <w:ind w:left="360"/>
        <w:jc w:val="both"/>
      </w:pPr>
    </w:p>
    <w:p w:rsidR="00EC2B20" w:rsidRDefault="00EC2B20" w:rsidP="00EC2B20">
      <w:pPr>
        <w:ind w:left="360"/>
        <w:jc w:val="both"/>
      </w:pPr>
      <w:r>
        <w:rPr>
          <w:noProof/>
        </w:rPr>
        <w:lastRenderedPageBreak/>
        <w:drawing>
          <wp:inline distT="0" distB="0" distL="0" distR="0">
            <wp:extent cx="5935980" cy="3761105"/>
            <wp:effectExtent l="0" t="0" r="0" b="0"/>
            <wp:docPr id="8" name="Picture 8" descr="cid:image005.jpg@01CC6655.1430A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d:image005.jpg@01CC6655.1430AF50"/>
                    <pic:cNvPicPr>
                      <a:picLocks noChangeAspect="1" noChangeArrowheads="1"/>
                    </pic:cNvPicPr>
                  </pic:nvPicPr>
                  <pic:blipFill>
                    <a:blip r:embed="rId61" r:link="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980" cy="3761105"/>
                    </a:xfrm>
                    <a:prstGeom prst="rect">
                      <a:avLst/>
                    </a:prstGeom>
                    <a:noFill/>
                    <a:ln>
                      <a:noFill/>
                    </a:ln>
                  </pic:spPr>
                </pic:pic>
              </a:graphicData>
            </a:graphic>
          </wp:inline>
        </w:drawing>
      </w:r>
    </w:p>
    <w:p w:rsidR="00EC2B20" w:rsidRDefault="00EC2B20" w:rsidP="00EC2B20">
      <w:pPr>
        <w:ind w:left="360"/>
        <w:jc w:val="both"/>
      </w:pPr>
    </w:p>
    <w:p w:rsidR="00EC2B20" w:rsidRDefault="00EC2B20" w:rsidP="00EC2B20">
      <w:pPr>
        <w:ind w:left="360"/>
        <w:jc w:val="both"/>
      </w:pPr>
      <w:r>
        <w:t>These buttons can be toggled, meaning once pressed they would provide option to enable sending the emails again. When the screens are first loaded the button has appropriate text for the condition of the services. (i.e. the org admins button will be a “Stop” button when the organisation is flagged for sending of mail or it will be a “Start” button if the Organisation is flagged to not send mail and the SALT Admins button will be a “Stop” button when the Mail sending Service is interrogated and returns “running” and will be a “Start” button when the Mail sending Service is interrogated and returns “stopped”)</w:t>
      </w:r>
    </w:p>
    <w:p w:rsidR="00EC2B20" w:rsidRDefault="00EC2B20" w:rsidP="00EC2B20">
      <w:pPr>
        <w:ind w:left="360"/>
        <w:jc w:val="both"/>
      </w:pPr>
    </w:p>
    <w:p w:rsidR="00EC2B20" w:rsidRDefault="00EC2B20" w:rsidP="00EC2B20">
      <w:pPr>
        <w:ind w:left="360"/>
        <w:jc w:val="both"/>
      </w:pPr>
      <w:r>
        <w:t>When the SALT admin presses the “Stop all Email” on the “Mail Throughput” screen these changes occur</w:t>
      </w:r>
    </w:p>
    <w:p w:rsidR="00EC2B20" w:rsidRDefault="00EC2B20" w:rsidP="00EC2B20">
      <w:pPr>
        <w:pStyle w:val="ListParagraph"/>
        <w:numPr>
          <w:ilvl w:val="0"/>
          <w:numId w:val="39"/>
        </w:numPr>
        <w:jc w:val="both"/>
      </w:pPr>
      <w:r>
        <w:t>The Report Queuing Service is restarted after which it does not render Reports for any Organisation however it still processes the schedules as they become due for delivery and it will create Emails to the users specified in the schedules that simply contain a body containing the words “%Reportname% not rendered – mail is halted” (where %Reportname% contains the actual name of the Report). This message will not be localised.</w:t>
      </w:r>
    </w:p>
    <w:p w:rsidR="00EC2B20" w:rsidRDefault="00EC2B20" w:rsidP="00EC2B20">
      <w:pPr>
        <w:pStyle w:val="ListParagraph"/>
        <w:numPr>
          <w:ilvl w:val="0"/>
          <w:numId w:val="39"/>
        </w:numPr>
        <w:jc w:val="both"/>
      </w:pPr>
      <w:r>
        <w:t xml:space="preserve">The Mail sending service is stopped. </w:t>
      </w:r>
    </w:p>
    <w:p w:rsidR="00EC2B20" w:rsidRDefault="00EC2B20" w:rsidP="00EC2B20">
      <w:pPr>
        <w:pStyle w:val="ListParagraph"/>
        <w:numPr>
          <w:ilvl w:val="0"/>
          <w:numId w:val="39"/>
        </w:numPr>
        <w:jc w:val="both"/>
      </w:pPr>
      <w:r>
        <w:t>The Mail queuing service is restarted after which it will continue to function with no changes in behaviour.</w:t>
      </w:r>
    </w:p>
    <w:p w:rsidR="00EC2B20" w:rsidRDefault="00EC2B20" w:rsidP="00EC2B20">
      <w:pPr>
        <w:pStyle w:val="ListParagraph"/>
        <w:ind w:left="1080"/>
        <w:jc w:val="both"/>
      </w:pPr>
    </w:p>
    <w:p w:rsidR="00EC2B20" w:rsidRDefault="00EC2B20" w:rsidP="00EC2B20">
      <w:pPr>
        <w:ind w:left="360"/>
        <w:jc w:val="both"/>
      </w:pPr>
      <w:r>
        <w:t>When the SALT admin presses the “Start all Email” on the “Mail Throughput” screen these changes occur</w:t>
      </w:r>
    </w:p>
    <w:p w:rsidR="00EC2B20" w:rsidRDefault="00EC2B20" w:rsidP="00EC2B20">
      <w:pPr>
        <w:pStyle w:val="ListParagraph"/>
        <w:numPr>
          <w:ilvl w:val="0"/>
          <w:numId w:val="39"/>
        </w:numPr>
        <w:jc w:val="both"/>
      </w:pPr>
      <w:r>
        <w:t>The Report Queuing Service resumes normal activity.</w:t>
      </w:r>
    </w:p>
    <w:p w:rsidR="00EC2B20" w:rsidRDefault="00EC2B20" w:rsidP="00EC2B20">
      <w:pPr>
        <w:pStyle w:val="ListParagraph"/>
        <w:numPr>
          <w:ilvl w:val="0"/>
          <w:numId w:val="39"/>
        </w:numPr>
        <w:jc w:val="both"/>
      </w:pPr>
      <w:r>
        <w:t>All messages will be moved from tblEmailQueue to tblPurgedEmails.</w:t>
      </w:r>
    </w:p>
    <w:p w:rsidR="00EC2B20" w:rsidRDefault="00EC2B20" w:rsidP="00EC2B20">
      <w:pPr>
        <w:pStyle w:val="ListParagraph"/>
        <w:numPr>
          <w:ilvl w:val="0"/>
          <w:numId w:val="39"/>
        </w:numPr>
        <w:jc w:val="both"/>
      </w:pPr>
      <w:r>
        <w:t>The Mail sending service is started.</w:t>
      </w:r>
    </w:p>
    <w:p w:rsidR="00EC2B20" w:rsidRDefault="00EC2B20" w:rsidP="00EC2B20">
      <w:pPr>
        <w:pStyle w:val="ListParagraph"/>
        <w:numPr>
          <w:ilvl w:val="0"/>
          <w:numId w:val="39"/>
        </w:numPr>
        <w:jc w:val="both"/>
      </w:pPr>
      <w:r>
        <w:lastRenderedPageBreak/>
        <w:t xml:space="preserve">The Mail </w:t>
      </w:r>
      <w:r w:rsidR="005837CD">
        <w:t>queuing</w:t>
      </w:r>
      <w:r>
        <w:t xml:space="preserve"> service will continue to function with no changes in behaviour.</w:t>
      </w:r>
    </w:p>
    <w:p w:rsidR="00EC2B20" w:rsidRDefault="00EC2B20" w:rsidP="00EC2B20">
      <w:pPr>
        <w:ind w:left="360"/>
        <w:jc w:val="both"/>
      </w:pPr>
    </w:p>
    <w:p w:rsidR="00EC2B20" w:rsidRDefault="00E457DA" w:rsidP="00EC2B20">
      <w:pPr>
        <w:ind w:left="360"/>
        <w:jc w:val="both"/>
      </w:pPr>
      <w:r>
        <w:rPr>
          <w:noProof/>
        </w:rPr>
        <w:drawing>
          <wp:inline distT="0" distB="0" distL="0" distR="0">
            <wp:extent cx="5935980" cy="4954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980" cy="4954270"/>
                    </a:xfrm>
                    <a:prstGeom prst="rect">
                      <a:avLst/>
                    </a:prstGeom>
                    <a:noFill/>
                    <a:ln>
                      <a:noFill/>
                    </a:ln>
                  </pic:spPr>
                </pic:pic>
              </a:graphicData>
            </a:graphic>
          </wp:inline>
        </w:drawing>
      </w:r>
    </w:p>
    <w:p w:rsidR="00EC2B20" w:rsidRDefault="00EC2B20" w:rsidP="00EC2B20">
      <w:pPr>
        <w:ind w:left="360"/>
        <w:jc w:val="both"/>
      </w:pPr>
    </w:p>
    <w:p w:rsidR="00EC2B20" w:rsidRDefault="00EC2B20" w:rsidP="00EC2B20">
      <w:pPr>
        <w:ind w:left="360"/>
        <w:jc w:val="both"/>
      </w:pPr>
      <w:r>
        <w:rPr>
          <w:noProof/>
        </w:rPr>
        <w:lastRenderedPageBreak/>
        <w:drawing>
          <wp:inline distT="0" distB="0" distL="0" distR="0">
            <wp:extent cx="5935980" cy="3761105"/>
            <wp:effectExtent l="0" t="0" r="0" b="0"/>
            <wp:docPr id="3" name="Picture 3" descr="cid:image007.jpg@01CC6655.1430A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image007.jpg@01CC6655.1430AF50"/>
                    <pic:cNvPicPr>
                      <a:picLocks noChangeAspect="1" noChangeArrowheads="1"/>
                    </pic:cNvPicPr>
                  </pic:nvPicPr>
                  <pic:blipFill>
                    <a:blip r:embed="rId64" r:link="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980" cy="3761105"/>
                    </a:xfrm>
                    <a:prstGeom prst="rect">
                      <a:avLst/>
                    </a:prstGeom>
                    <a:noFill/>
                    <a:ln>
                      <a:noFill/>
                    </a:ln>
                  </pic:spPr>
                </pic:pic>
              </a:graphicData>
            </a:graphic>
          </wp:inline>
        </w:drawing>
      </w:r>
    </w:p>
    <w:p w:rsidR="00EC2B20" w:rsidRDefault="00EC2B20" w:rsidP="00EC2B20">
      <w:pPr>
        <w:ind w:left="360"/>
        <w:jc w:val="both"/>
      </w:pPr>
    </w:p>
    <w:p w:rsidR="00EC2B20" w:rsidRDefault="00EC2B20" w:rsidP="00EC2B20">
      <w:pPr>
        <w:ind w:left="360"/>
        <w:jc w:val="both"/>
      </w:pPr>
    </w:p>
    <w:p w:rsidR="00EC2B20" w:rsidRDefault="00EC2B20" w:rsidP="00EC2B20">
      <w:pPr>
        <w:ind w:left="360"/>
        <w:jc w:val="both"/>
      </w:pPr>
    </w:p>
    <w:p w:rsidR="00EC2B20" w:rsidRDefault="00EC2B20" w:rsidP="00EC2B20">
      <w:pPr>
        <w:ind w:left="360"/>
        <w:jc w:val="both"/>
      </w:pPr>
    </w:p>
    <w:p w:rsidR="00EC2B20" w:rsidRDefault="00EC2B20" w:rsidP="00EC2B20">
      <w:pPr>
        <w:ind w:left="360"/>
        <w:jc w:val="both"/>
      </w:pPr>
    </w:p>
    <w:p w:rsidR="00EC2B20" w:rsidRDefault="00EC2B20" w:rsidP="00EC2B20">
      <w:pPr>
        <w:ind w:left="360"/>
        <w:jc w:val="both"/>
      </w:pPr>
      <w:r>
        <w:t>The dropped emails may not be re-sent. Even though emails will be created, queued and deleted from the application during this period when the “Stop Emails” button is pressed, they will be maintained in database for audit purpose.</w:t>
      </w:r>
    </w:p>
    <w:p w:rsidR="00EC2B20" w:rsidRDefault="00EC2B20" w:rsidP="00EC2B20">
      <w:pPr>
        <w:ind w:left="360"/>
        <w:jc w:val="both"/>
      </w:pPr>
    </w:p>
    <w:p w:rsidR="00EC2B20" w:rsidRDefault="00EC2B20" w:rsidP="00EC2B20">
      <w:pPr>
        <w:ind w:left="360"/>
        <w:jc w:val="both"/>
      </w:pPr>
      <w:r>
        <w:t>Audit tables for sent Emails and Deleted Emails do not/will not contain Attachments.</w:t>
      </w:r>
    </w:p>
    <w:p w:rsidR="00EC2B20" w:rsidRDefault="00EC2B20" w:rsidP="00EC2B20">
      <w:pPr>
        <w:ind w:left="360"/>
        <w:jc w:val="both"/>
      </w:pPr>
    </w:p>
    <w:p w:rsidR="00EC2B20" w:rsidRDefault="00EC2B20" w:rsidP="00EC2B20">
      <w:pPr>
        <w:ind w:left="360"/>
        <w:jc w:val="both"/>
      </w:pPr>
      <w:r>
        <w:t>The only Emails that will be stopped during the time that the “Stop Emails” button is pressed are Emails that are generated by the Mail Sending Service and the Mail Queuing Service, Emails generated directly from ASP pages will continue to be sent.</w:t>
      </w:r>
    </w:p>
    <w:p w:rsidR="001E0EBB" w:rsidRPr="000C7258" w:rsidRDefault="001E0EBB" w:rsidP="0010758E">
      <w:pPr>
        <w:ind w:left="360"/>
        <w:jc w:val="both"/>
        <w:rPr>
          <w:lang w:val="en-AU"/>
        </w:rPr>
      </w:pPr>
    </w:p>
    <w:p w:rsidR="00D06EA5" w:rsidRDefault="00D06EA5" w:rsidP="0010758E">
      <w:pPr>
        <w:spacing w:after="200" w:line="276" w:lineRule="auto"/>
        <w:jc w:val="both"/>
        <w:rPr>
          <w:rFonts w:asciiTheme="majorHAnsi" w:eastAsiaTheme="majorEastAsia" w:hAnsiTheme="majorHAnsi" w:cstheme="majorBidi"/>
          <w:b/>
          <w:bCs/>
          <w:color w:val="365F91" w:themeColor="accent1" w:themeShade="BF"/>
          <w:sz w:val="28"/>
          <w:szCs w:val="28"/>
          <w:lang w:val="en-AU"/>
        </w:rPr>
      </w:pPr>
      <w:bookmarkStart w:id="722" w:name="_Toc301506467"/>
      <w:bookmarkEnd w:id="683"/>
      <w:r>
        <w:rPr>
          <w:lang w:val="en-AU"/>
        </w:rPr>
        <w:br w:type="page"/>
      </w:r>
    </w:p>
    <w:p w:rsidR="00FE0CED" w:rsidRPr="000C7258" w:rsidRDefault="00FE0CED" w:rsidP="0010758E">
      <w:pPr>
        <w:pStyle w:val="Heading1"/>
        <w:jc w:val="both"/>
        <w:rPr>
          <w:lang w:val="en-AU"/>
        </w:rPr>
      </w:pPr>
      <w:bookmarkStart w:id="723" w:name="_Toc303235002"/>
      <w:r>
        <w:rPr>
          <w:lang w:val="en-AU"/>
        </w:rPr>
        <w:lastRenderedPageBreak/>
        <w:t>10</w:t>
      </w:r>
      <w:r w:rsidR="004C788E">
        <w:rPr>
          <w:lang w:val="en-AU"/>
        </w:rPr>
        <w:t>. Replace</w:t>
      </w:r>
      <w:r>
        <w:rPr>
          <w:lang w:val="en-AU"/>
        </w:rPr>
        <w:t xml:space="preserve"> the user of the word “Delinquency” or “Delinquent” with </w:t>
      </w:r>
      <w:r w:rsidR="00C41B0F">
        <w:rPr>
          <w:lang w:val="en-AU"/>
        </w:rPr>
        <w:t>”Overdue”</w:t>
      </w:r>
      <w:r>
        <w:rPr>
          <w:lang w:val="en-AU"/>
        </w:rPr>
        <w:t>.</w:t>
      </w:r>
      <w:bookmarkEnd w:id="722"/>
      <w:bookmarkEnd w:id="723"/>
      <w:r>
        <w:rPr>
          <w:lang w:val="en-AU"/>
        </w:rPr>
        <w:t> </w:t>
      </w:r>
    </w:p>
    <w:p w:rsidR="00FE0CED" w:rsidRPr="000C7258" w:rsidRDefault="00FE0CED" w:rsidP="0010758E">
      <w:pPr>
        <w:ind w:left="360"/>
        <w:jc w:val="both"/>
        <w:rPr>
          <w:lang w:val="en-AU"/>
        </w:rPr>
      </w:pPr>
      <w:bookmarkStart w:id="724" w:name="_Toc301506468"/>
      <w:bookmarkStart w:id="725" w:name="_Toc303235003"/>
      <w:r w:rsidRPr="000C7258">
        <w:rPr>
          <w:rStyle w:val="Heading2Char"/>
        </w:rPr>
        <w:t>Requirement</w:t>
      </w:r>
      <w:bookmarkEnd w:id="724"/>
      <w:bookmarkEnd w:id="725"/>
      <w:r>
        <w:rPr>
          <w:lang w:val="en-AU"/>
        </w:rPr>
        <w:t xml:space="preserve">: </w:t>
      </w:r>
      <w:r w:rsidRPr="000C7258">
        <w:rPr>
          <w:lang w:val="en-AU"/>
        </w:rPr>
        <w:t xml:space="preserve">Replace the user of the word “Delinquency” or “Delinquent” with </w:t>
      </w:r>
      <w:r w:rsidR="00C41B0F">
        <w:rPr>
          <w:lang w:val="en-AU"/>
        </w:rPr>
        <w:t>Overdue</w:t>
      </w:r>
      <w:r w:rsidRPr="000C7258">
        <w:rPr>
          <w:lang w:val="en-AU"/>
        </w:rPr>
        <w:t xml:space="preserve">.  </w:t>
      </w:r>
    </w:p>
    <w:p w:rsidR="00FE0CED" w:rsidRDefault="00FE0CED" w:rsidP="0010758E">
      <w:pPr>
        <w:jc w:val="both"/>
        <w:rPr>
          <w:lang w:val="en-AU"/>
        </w:rPr>
      </w:pPr>
    </w:p>
    <w:p w:rsidR="00FE0CED" w:rsidRDefault="00F31D98" w:rsidP="0010758E">
      <w:pPr>
        <w:jc w:val="both"/>
        <w:rPr>
          <w:lang w:val="en-AU"/>
        </w:rPr>
      </w:pPr>
      <w:r>
        <w:rPr>
          <w:lang w:val="en-AU"/>
        </w:rPr>
        <w:t>The phrase “At Risk of Delinquency” will be replaced with the phrase ”At Risk of becoming Overdue”.</w:t>
      </w:r>
    </w:p>
    <w:p w:rsidR="00D06EA5" w:rsidRDefault="00D06EA5" w:rsidP="0010758E">
      <w:pPr>
        <w:spacing w:after="200" w:line="276" w:lineRule="auto"/>
        <w:jc w:val="both"/>
        <w:rPr>
          <w:rFonts w:asciiTheme="majorHAnsi" w:eastAsiaTheme="majorEastAsia" w:hAnsiTheme="majorHAnsi" w:cstheme="majorBidi"/>
          <w:b/>
          <w:bCs/>
          <w:color w:val="365F91" w:themeColor="accent1" w:themeShade="BF"/>
          <w:sz w:val="28"/>
          <w:szCs w:val="28"/>
        </w:rPr>
      </w:pPr>
      <w:bookmarkStart w:id="726" w:name="_Toc301506469"/>
      <w:r>
        <w:br w:type="page"/>
      </w:r>
    </w:p>
    <w:p w:rsidR="00FE0CED" w:rsidRPr="0084780E" w:rsidRDefault="00FE0CED" w:rsidP="0010758E">
      <w:pPr>
        <w:pStyle w:val="Heading1"/>
        <w:jc w:val="both"/>
      </w:pPr>
      <w:bookmarkStart w:id="727" w:name="_Toc303235004"/>
      <w:r w:rsidRPr="0084780E">
        <w:lastRenderedPageBreak/>
        <w:t>11. reports are grouped by category</w:t>
      </w:r>
      <w:bookmarkEnd w:id="726"/>
      <w:bookmarkEnd w:id="727"/>
      <w:r w:rsidRPr="0084780E">
        <w:t xml:space="preserve"> </w:t>
      </w:r>
    </w:p>
    <w:p w:rsidR="00FE0CED" w:rsidRDefault="00FE0CED" w:rsidP="0010758E">
      <w:pPr>
        <w:pStyle w:val="Heading2"/>
        <w:jc w:val="both"/>
        <w:rPr>
          <w:rFonts w:eastAsia="Times New Roman"/>
        </w:rPr>
      </w:pPr>
      <w:bookmarkStart w:id="728" w:name="_Toc301506470"/>
      <w:bookmarkStart w:id="729" w:name="_Toc303235005"/>
      <w:r>
        <w:rPr>
          <w:rFonts w:eastAsia="Times New Roman"/>
        </w:rPr>
        <w:t>Requirements</w:t>
      </w:r>
      <w:bookmarkEnd w:id="728"/>
      <w:bookmarkEnd w:id="729"/>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r>
        <w:rPr>
          <w:rFonts w:ascii="Arial" w:eastAsia="Times New Roman" w:hAnsi="Arial" w:cs="Arial"/>
          <w:sz w:val="20"/>
          <w:szCs w:val="20"/>
        </w:rPr>
        <w:t>To modify the Salt4.2 Report menu so that reports are grouped by category as per the following table.</w:t>
      </w:r>
    </w:p>
    <w:tbl>
      <w:tblPr>
        <w:tblpPr w:leftFromText="180" w:rightFromText="180" w:vertAnchor="page" w:horzAnchor="margin" w:tblpY="6289"/>
        <w:tblW w:w="6009" w:type="dxa"/>
        <w:tblLook w:val="04A0"/>
      </w:tblPr>
      <w:tblGrid>
        <w:gridCol w:w="1244"/>
        <w:gridCol w:w="4765"/>
      </w:tblGrid>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20"/>
                <w:szCs w:val="20"/>
              </w:rPr>
            </w:pPr>
          </w:p>
        </w:tc>
        <w:tc>
          <w:tcPr>
            <w:tcW w:w="4765" w:type="dxa"/>
            <w:tcBorders>
              <w:top w:val="nil"/>
              <w:left w:val="nil"/>
              <w:bottom w:val="nil"/>
              <w:right w:val="nil"/>
            </w:tcBorders>
            <w:shd w:val="clear" w:color="auto" w:fill="auto"/>
            <w:noWrap/>
            <w:vAlign w:val="bottom"/>
            <w:hideMark/>
          </w:tcPr>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Pr="00C441A7" w:rsidRDefault="00FE0CED" w:rsidP="0010758E">
            <w:pPr>
              <w:jc w:val="both"/>
              <w:rPr>
                <w:rFonts w:ascii="Arial" w:eastAsia="Times New Roman" w:hAnsi="Arial" w:cs="Arial"/>
                <w:sz w:val="20"/>
                <w:szCs w:val="20"/>
              </w:rPr>
            </w:pP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ind w:right="-5439"/>
              <w:jc w:val="both"/>
              <w:rPr>
                <w:rFonts w:ascii="Arial" w:eastAsia="Times New Roman" w:hAnsi="Arial" w:cs="Arial"/>
                <w:sz w:val="20"/>
                <w:szCs w:val="20"/>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20"/>
                <w:szCs w:val="20"/>
              </w:rPr>
            </w:pPr>
            <w:r w:rsidRPr="00C441A7">
              <w:rPr>
                <w:rFonts w:ascii="Arial" w:eastAsia="Times New Roman" w:hAnsi="Arial" w:cs="Arial"/>
                <w:sz w:val="20"/>
                <w:szCs w:val="20"/>
              </w:rPr>
              <w:t xml:space="preserve"> </w:t>
            </w: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r w:rsidRPr="00C441A7">
              <w:rPr>
                <w:rFonts w:ascii="Arial" w:eastAsia="Times New Roman" w:hAnsi="Arial" w:cs="Arial"/>
                <w:b/>
                <w:bCs/>
                <w:sz w:val="18"/>
                <w:szCs w:val="18"/>
              </w:rPr>
              <w:t>User Activity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Current Admin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Course Status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Completed Users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At Risk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Warning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Progress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Historic Admin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r w:rsidRPr="00C441A7">
              <w:rPr>
                <w:rFonts w:ascii="Arial" w:eastAsia="Times New Roman" w:hAnsi="Arial" w:cs="Arial"/>
                <w:b/>
                <w:bCs/>
                <w:sz w:val="18"/>
                <w:szCs w:val="18"/>
              </w:rPr>
              <w:t>Organisation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Summary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Trend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r w:rsidRPr="00C441A7">
              <w:rPr>
                <w:rFonts w:ascii="Arial" w:eastAsia="Times New Roman" w:hAnsi="Arial" w:cs="Arial"/>
                <w:b/>
                <w:bCs/>
                <w:sz w:val="18"/>
                <w:szCs w:val="18"/>
              </w:rPr>
              <w:t>Email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CPD 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Policy 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Sent 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r w:rsidRPr="00C441A7">
              <w:rPr>
                <w:rFonts w:ascii="Arial" w:eastAsia="Times New Roman" w:hAnsi="Arial" w:cs="Arial"/>
                <w:b/>
                <w:bCs/>
                <w:sz w:val="18"/>
                <w:szCs w:val="18"/>
              </w:rPr>
              <w:t>Administration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User Detail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Active / Inactive Users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Licensing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Unit Pathway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Unit Compliance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Unit Administrator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r w:rsidRPr="00C441A7">
              <w:rPr>
                <w:rFonts w:ascii="Arial" w:eastAsia="Times New Roman" w:hAnsi="Arial" w:cs="Arial"/>
                <w:b/>
                <w:bCs/>
                <w:sz w:val="18"/>
                <w:szCs w:val="18"/>
              </w:rPr>
              <w:t>CPD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CPD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b/>
                <w:bCs/>
                <w:sz w:val="18"/>
                <w:szCs w:val="18"/>
              </w:rPr>
            </w:pPr>
            <w:r w:rsidRPr="00C441A7">
              <w:rPr>
                <w:rFonts w:ascii="Arial" w:eastAsia="Times New Roman" w:hAnsi="Arial" w:cs="Arial"/>
                <w:b/>
                <w:bCs/>
                <w:sz w:val="18"/>
                <w:szCs w:val="18"/>
              </w:rPr>
              <w:t>Policy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r w:rsidRPr="00C441A7">
              <w:rPr>
                <w:rFonts w:ascii="Arial" w:eastAsia="Times New Roman" w:hAnsi="Arial" w:cs="Arial"/>
                <w:sz w:val="18"/>
                <w:szCs w:val="18"/>
              </w:rPr>
              <w:t xml:space="preserve">Policy Builder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Default="00FE0CED" w:rsidP="0010758E">
            <w:pPr>
              <w:jc w:val="both"/>
              <w:rPr>
                <w:rFonts w:ascii="Arial" w:eastAsia="Times New Roman" w:hAnsi="Arial" w:cs="Arial"/>
                <w:sz w:val="18"/>
                <w:szCs w:val="18"/>
              </w:rPr>
            </w:pPr>
          </w:p>
          <w:p w:rsidR="00FE0CED" w:rsidRDefault="00FE0CED" w:rsidP="0010758E">
            <w:pPr>
              <w:jc w:val="both"/>
              <w:rPr>
                <w:rFonts w:ascii="Arial" w:eastAsia="Times New Roman" w:hAnsi="Arial" w:cs="Arial"/>
                <w:sz w:val="18"/>
                <w:szCs w:val="18"/>
              </w:rPr>
            </w:pPr>
          </w:p>
          <w:p w:rsidR="00FE0CED" w:rsidRPr="00C441A7" w:rsidRDefault="00FE0CED" w:rsidP="0010758E">
            <w:pPr>
              <w:jc w:val="both"/>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10758E">
            <w:pPr>
              <w:jc w:val="both"/>
              <w:rPr>
                <w:rFonts w:ascii="Arial" w:eastAsia="Times New Roman" w:hAnsi="Arial" w:cs="Arial"/>
                <w:sz w:val="18"/>
                <w:szCs w:val="18"/>
              </w:rPr>
            </w:pPr>
          </w:p>
        </w:tc>
      </w:tr>
    </w:tbl>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31D98" w:rsidRDefault="00F31D98" w:rsidP="0010758E">
      <w:pPr>
        <w:jc w:val="both"/>
        <w:rPr>
          <w:rFonts w:ascii="Arial" w:eastAsia="Times New Roman" w:hAnsi="Arial" w:cs="Arial"/>
          <w:sz w:val="20"/>
          <w:szCs w:val="20"/>
        </w:rPr>
      </w:pPr>
    </w:p>
    <w:p w:rsidR="00F31D98" w:rsidRDefault="00F31D98" w:rsidP="0010758E">
      <w:pPr>
        <w:jc w:val="both"/>
        <w:rPr>
          <w:rFonts w:ascii="Arial" w:eastAsia="Times New Roman" w:hAnsi="Arial" w:cs="Arial"/>
          <w:sz w:val="20"/>
          <w:szCs w:val="20"/>
        </w:rPr>
      </w:pPr>
    </w:p>
    <w:p w:rsidR="00F31D98" w:rsidRDefault="00F31D98" w:rsidP="0010758E">
      <w:pPr>
        <w:jc w:val="both"/>
        <w:rPr>
          <w:rFonts w:ascii="Arial" w:eastAsia="Times New Roman" w:hAnsi="Arial" w:cs="Arial"/>
          <w:sz w:val="20"/>
          <w:szCs w:val="20"/>
        </w:rPr>
      </w:pPr>
    </w:p>
    <w:p w:rsidR="00F31D98" w:rsidRDefault="00F31D98" w:rsidP="0010758E">
      <w:pPr>
        <w:jc w:val="both"/>
        <w:rPr>
          <w:rFonts w:ascii="Arial" w:eastAsia="Times New Roman" w:hAnsi="Arial" w:cs="Arial"/>
          <w:sz w:val="20"/>
          <w:szCs w:val="20"/>
        </w:rPr>
      </w:pPr>
    </w:p>
    <w:p w:rsidR="00F31D98" w:rsidRDefault="00F31D98" w:rsidP="0010758E">
      <w:pPr>
        <w:jc w:val="both"/>
        <w:rPr>
          <w:rFonts w:ascii="Arial" w:eastAsia="Times New Roman" w:hAnsi="Arial" w:cs="Arial"/>
          <w:sz w:val="20"/>
          <w:szCs w:val="20"/>
        </w:rPr>
      </w:pPr>
    </w:p>
    <w:p w:rsidR="00F31D98" w:rsidRDefault="00F31D98"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r>
        <w:rPr>
          <w:rFonts w:ascii="Arial" w:eastAsia="Times New Roman" w:hAnsi="Arial" w:cs="Arial"/>
          <w:sz w:val="20"/>
          <w:szCs w:val="20"/>
        </w:rPr>
        <w:t>All category names will be localized (with the English version of the localization supplied)</w:t>
      </w:r>
    </w:p>
    <w:p w:rsidR="00FE0CED" w:rsidRDefault="00FE0CED" w:rsidP="0010758E">
      <w:pPr>
        <w:jc w:val="both"/>
        <w:rPr>
          <w:rFonts w:ascii="Arial" w:eastAsia="Times New Roman" w:hAnsi="Arial" w:cs="Arial"/>
          <w:sz w:val="20"/>
          <w:szCs w:val="20"/>
        </w:rPr>
      </w:pPr>
      <w:r>
        <w:rPr>
          <w:rFonts w:ascii="Arial" w:eastAsia="Times New Roman" w:hAnsi="Arial" w:cs="Arial"/>
          <w:sz w:val="20"/>
          <w:szCs w:val="20"/>
        </w:rPr>
        <w:t>When an Organisation does not have CPD access neither the “</w:t>
      </w:r>
      <w:r w:rsidRPr="00992F7D">
        <w:rPr>
          <w:rFonts w:ascii="Arial" w:eastAsia="Times New Roman" w:hAnsi="Arial" w:cs="Arial"/>
          <w:b/>
          <w:sz w:val="20"/>
          <w:szCs w:val="20"/>
        </w:rPr>
        <w:t>CPD Reports</w:t>
      </w:r>
      <w:r>
        <w:rPr>
          <w:rFonts w:ascii="Arial" w:eastAsia="Times New Roman" w:hAnsi="Arial" w:cs="Arial"/>
          <w:sz w:val="20"/>
          <w:szCs w:val="20"/>
        </w:rPr>
        <w:t>” category or the “CPD Report” link will be visible.</w:t>
      </w:r>
    </w:p>
    <w:p w:rsidR="00FE0CED" w:rsidRDefault="00FE0CED" w:rsidP="0010758E">
      <w:pPr>
        <w:jc w:val="both"/>
        <w:rPr>
          <w:rFonts w:ascii="Arial" w:eastAsia="Times New Roman" w:hAnsi="Arial" w:cs="Arial"/>
          <w:sz w:val="20"/>
          <w:szCs w:val="20"/>
        </w:rPr>
      </w:pPr>
      <w:r>
        <w:rPr>
          <w:rFonts w:ascii="Arial" w:eastAsia="Times New Roman" w:hAnsi="Arial" w:cs="Arial"/>
          <w:sz w:val="20"/>
          <w:szCs w:val="20"/>
        </w:rPr>
        <w:lastRenderedPageBreak/>
        <w:t>When an Organisation does not have Policy Builder access then neither the “</w:t>
      </w:r>
      <w:r w:rsidRPr="00CF39CE">
        <w:rPr>
          <w:rFonts w:ascii="Arial" w:eastAsia="Times New Roman" w:hAnsi="Arial" w:cs="Arial"/>
          <w:b/>
          <w:sz w:val="20"/>
          <w:szCs w:val="20"/>
        </w:rPr>
        <w:t>Policy Reports</w:t>
      </w:r>
      <w:r>
        <w:rPr>
          <w:rFonts w:ascii="Arial" w:eastAsia="Times New Roman" w:hAnsi="Arial" w:cs="Arial"/>
          <w:sz w:val="20"/>
          <w:szCs w:val="20"/>
        </w:rPr>
        <w:t>” category or the “Policy Builder Report” link will be visible.</w:t>
      </w:r>
    </w:p>
    <w:p w:rsidR="00FE0CED" w:rsidRDefault="00FE0CED" w:rsidP="0010758E">
      <w:pPr>
        <w:jc w:val="both"/>
        <w:rPr>
          <w:rFonts w:ascii="Arial" w:eastAsia="Times New Roman" w:hAnsi="Arial" w:cs="Arial"/>
          <w:sz w:val="20"/>
          <w:szCs w:val="20"/>
        </w:rPr>
      </w:pPr>
    </w:p>
    <w:p w:rsidR="00FE0CED" w:rsidRDefault="00FE0CED" w:rsidP="0010758E">
      <w:pPr>
        <w:jc w:val="both"/>
        <w:rPr>
          <w:rFonts w:ascii="Arial" w:eastAsia="Times New Roman" w:hAnsi="Arial" w:cs="Arial"/>
          <w:sz w:val="20"/>
          <w:szCs w:val="20"/>
        </w:rPr>
      </w:pPr>
    </w:p>
    <w:p w:rsidR="00FE0CED" w:rsidRDefault="00FE0CED" w:rsidP="0010758E">
      <w:pPr>
        <w:pStyle w:val="Heading1"/>
        <w:jc w:val="both"/>
        <w:rPr>
          <w:rFonts w:eastAsia="Times New Roman"/>
        </w:rPr>
      </w:pPr>
      <w:bookmarkStart w:id="730" w:name="_Toc301506471"/>
      <w:bookmarkStart w:id="731" w:name="_Toc303235006"/>
      <w:r>
        <w:rPr>
          <w:rFonts w:eastAsia="Times New Roman"/>
        </w:rPr>
        <w:t>Implementation</w:t>
      </w:r>
      <w:bookmarkEnd w:id="730"/>
      <w:bookmarkEnd w:id="731"/>
    </w:p>
    <w:p w:rsidR="00FE0CED" w:rsidRDefault="00FE0CED" w:rsidP="0010758E">
      <w:pPr>
        <w:keepNext/>
        <w:keepLines/>
        <w:jc w:val="both"/>
        <w:rPr>
          <w:rFonts w:ascii="Arial" w:eastAsia="Times New Roman" w:hAnsi="Arial" w:cs="Arial"/>
          <w:sz w:val="20"/>
          <w:szCs w:val="20"/>
        </w:rPr>
      </w:pPr>
    </w:p>
    <w:p w:rsidR="00FE0CED" w:rsidRDefault="00FE0CED" w:rsidP="0010758E">
      <w:pPr>
        <w:keepNext/>
        <w:keepLines/>
        <w:jc w:val="both"/>
        <w:rPr>
          <w:rFonts w:ascii="Arial" w:eastAsia="Times New Roman" w:hAnsi="Arial" w:cs="Arial"/>
          <w:sz w:val="20"/>
          <w:szCs w:val="20"/>
        </w:rPr>
      </w:pPr>
      <w:r>
        <w:rPr>
          <w:rFonts w:ascii="Arial" w:eastAsia="Times New Roman" w:hAnsi="Arial" w:cs="Arial"/>
          <w:sz w:val="20"/>
          <w:szCs w:val="20"/>
        </w:rPr>
        <w:t xml:space="preserve">The 6 category names must be created in the localization tables for the </w:t>
      </w:r>
      <w:r w:rsidRPr="00320B92">
        <w:rPr>
          <w:rFonts w:ascii="Arial" w:eastAsia="Times New Roman" w:hAnsi="Arial" w:cs="Arial"/>
          <w:sz w:val="20"/>
          <w:szCs w:val="20"/>
        </w:rPr>
        <w:t>GLOBAL.UserControls.ReportsMenu.ascx</w:t>
      </w:r>
      <w:r>
        <w:rPr>
          <w:rFonts w:ascii="Arial" w:eastAsia="Times New Roman" w:hAnsi="Arial" w:cs="Arial"/>
          <w:sz w:val="20"/>
          <w:szCs w:val="20"/>
        </w:rPr>
        <w:t xml:space="preserve"> interface.</w:t>
      </w:r>
    </w:p>
    <w:p w:rsidR="00FE0CED" w:rsidRDefault="00FE0CED" w:rsidP="0010758E">
      <w:pPr>
        <w:keepNext/>
        <w:keepLines/>
        <w:jc w:val="both"/>
        <w:rPr>
          <w:rFonts w:ascii="Arial" w:eastAsia="Times New Roman" w:hAnsi="Arial" w:cs="Arial"/>
          <w:sz w:val="20"/>
          <w:szCs w:val="20"/>
        </w:rPr>
      </w:pPr>
      <w:r>
        <w:rPr>
          <w:rFonts w:ascii="Arial" w:eastAsia="Times New Roman" w:hAnsi="Arial" w:cs="Arial"/>
          <w:sz w:val="20"/>
          <w:szCs w:val="20"/>
        </w:rPr>
        <w:t xml:space="preserve">Changes will be made to </w:t>
      </w:r>
      <w:r w:rsidRPr="00320B92">
        <w:rPr>
          <w:rFonts w:ascii="Arial" w:eastAsia="Times New Roman" w:hAnsi="Arial" w:cs="Arial"/>
          <w:sz w:val="20"/>
          <w:szCs w:val="20"/>
        </w:rPr>
        <w:t>ReportsMenu.ascx</w:t>
      </w:r>
      <w:r>
        <w:rPr>
          <w:rFonts w:ascii="Arial" w:eastAsia="Times New Roman" w:hAnsi="Arial" w:cs="Arial"/>
          <w:sz w:val="20"/>
          <w:szCs w:val="20"/>
        </w:rPr>
        <w:t xml:space="preserve"> to display the labels.</w:t>
      </w:r>
    </w:p>
    <w:p w:rsidR="00FE0CED" w:rsidRDefault="00FE0CED" w:rsidP="0010758E">
      <w:pPr>
        <w:keepNext/>
        <w:keepLines/>
        <w:jc w:val="both"/>
        <w:rPr>
          <w:rFonts w:ascii="Arial" w:eastAsia="Times New Roman" w:hAnsi="Arial" w:cs="Arial"/>
          <w:sz w:val="20"/>
          <w:szCs w:val="20"/>
        </w:rPr>
      </w:pPr>
      <w:r>
        <w:rPr>
          <w:rFonts w:ascii="Arial" w:eastAsia="Times New Roman" w:hAnsi="Arial" w:cs="Arial"/>
          <w:sz w:val="20"/>
          <w:szCs w:val="20"/>
        </w:rPr>
        <w:t xml:space="preserve">Changes will be made to </w:t>
      </w:r>
      <w:r w:rsidRPr="00320B92">
        <w:rPr>
          <w:rFonts w:ascii="Arial" w:eastAsia="Times New Roman" w:hAnsi="Arial" w:cs="Arial"/>
          <w:sz w:val="20"/>
          <w:szCs w:val="20"/>
        </w:rPr>
        <w:t>ReportsMenu.ascx</w:t>
      </w:r>
      <w:r>
        <w:rPr>
          <w:rFonts w:ascii="Arial" w:eastAsia="Times New Roman" w:hAnsi="Arial" w:cs="Arial"/>
          <w:sz w:val="20"/>
          <w:szCs w:val="20"/>
        </w:rPr>
        <w:t>.cs to hide the categories when they should not be visible.</w:t>
      </w:r>
    </w:p>
    <w:p w:rsidR="00FE0CED" w:rsidRDefault="00FE0CED" w:rsidP="0010758E">
      <w:pPr>
        <w:jc w:val="both"/>
        <w:rPr>
          <w:rFonts w:ascii="Arial" w:eastAsia="Times New Roman" w:hAnsi="Arial" w:cs="Arial"/>
          <w:sz w:val="20"/>
          <w:szCs w:val="20"/>
        </w:rPr>
      </w:pPr>
    </w:p>
    <w:p w:rsidR="00FE0CED" w:rsidRDefault="00FE0CED" w:rsidP="0010758E">
      <w:pPr>
        <w:pStyle w:val="Heading1"/>
        <w:jc w:val="both"/>
        <w:rPr>
          <w:rFonts w:eastAsia="Times New Roman"/>
        </w:rPr>
      </w:pPr>
      <w:bookmarkStart w:id="732" w:name="_Toc301506472"/>
      <w:bookmarkStart w:id="733" w:name="_Toc303235007"/>
      <w:r>
        <w:rPr>
          <w:rFonts w:eastAsia="Times New Roman"/>
        </w:rPr>
        <w:t>Testing</w:t>
      </w:r>
      <w:bookmarkEnd w:id="732"/>
      <w:bookmarkEnd w:id="733"/>
    </w:p>
    <w:p w:rsidR="00FE0CED" w:rsidRDefault="00FE0CED" w:rsidP="0010758E">
      <w:pPr>
        <w:jc w:val="both"/>
        <w:rPr>
          <w:rFonts w:ascii="Arial" w:eastAsia="Times New Roman" w:hAnsi="Arial" w:cs="Arial"/>
          <w:sz w:val="20"/>
          <w:szCs w:val="20"/>
        </w:rPr>
      </w:pPr>
      <w:r>
        <w:rPr>
          <w:rFonts w:ascii="Arial" w:eastAsia="Times New Roman" w:hAnsi="Arial" w:cs="Arial"/>
          <w:sz w:val="20"/>
          <w:szCs w:val="20"/>
        </w:rPr>
        <w:t>Testing should be done in all user contexts:</w:t>
      </w:r>
    </w:p>
    <w:p w:rsidR="00FE0CED" w:rsidRPr="00320B92" w:rsidRDefault="00FE0CED" w:rsidP="0010758E">
      <w:pPr>
        <w:pStyle w:val="ListParagraph"/>
        <w:numPr>
          <w:ilvl w:val="0"/>
          <w:numId w:val="22"/>
        </w:numPr>
        <w:spacing w:after="200" w:line="276" w:lineRule="auto"/>
        <w:contextualSpacing/>
        <w:jc w:val="both"/>
        <w:rPr>
          <w:rFonts w:ascii="Arial" w:eastAsia="Times New Roman" w:hAnsi="Arial" w:cs="Arial"/>
          <w:sz w:val="20"/>
          <w:szCs w:val="20"/>
        </w:rPr>
      </w:pPr>
      <w:r w:rsidRPr="00320B92">
        <w:rPr>
          <w:rFonts w:ascii="Arial" w:eastAsia="Times New Roman" w:hAnsi="Arial" w:cs="Arial"/>
          <w:sz w:val="20"/>
          <w:szCs w:val="20"/>
        </w:rPr>
        <w:t>Student</w:t>
      </w:r>
    </w:p>
    <w:p w:rsidR="00FE0CED" w:rsidRPr="00320B92" w:rsidRDefault="00FE0CED" w:rsidP="0010758E">
      <w:pPr>
        <w:pStyle w:val="ListParagraph"/>
        <w:numPr>
          <w:ilvl w:val="0"/>
          <w:numId w:val="22"/>
        </w:numPr>
        <w:spacing w:after="200" w:line="276" w:lineRule="auto"/>
        <w:contextualSpacing/>
        <w:jc w:val="both"/>
        <w:rPr>
          <w:rFonts w:ascii="Arial" w:eastAsia="Times New Roman" w:hAnsi="Arial" w:cs="Arial"/>
          <w:sz w:val="20"/>
          <w:szCs w:val="20"/>
        </w:rPr>
      </w:pPr>
      <w:r w:rsidRPr="00320B92">
        <w:rPr>
          <w:rFonts w:ascii="Arial" w:eastAsia="Times New Roman" w:hAnsi="Arial" w:cs="Arial"/>
          <w:sz w:val="20"/>
          <w:szCs w:val="20"/>
        </w:rPr>
        <w:t>Unit Admin</w:t>
      </w:r>
    </w:p>
    <w:p w:rsidR="00FE0CED" w:rsidRPr="00320B92" w:rsidRDefault="00FE0CED" w:rsidP="0010758E">
      <w:pPr>
        <w:pStyle w:val="ListParagraph"/>
        <w:numPr>
          <w:ilvl w:val="0"/>
          <w:numId w:val="22"/>
        </w:numPr>
        <w:spacing w:after="200" w:line="276" w:lineRule="auto"/>
        <w:contextualSpacing/>
        <w:jc w:val="both"/>
        <w:rPr>
          <w:rFonts w:ascii="Arial" w:eastAsia="Times New Roman" w:hAnsi="Arial" w:cs="Arial"/>
          <w:sz w:val="20"/>
          <w:szCs w:val="20"/>
        </w:rPr>
      </w:pPr>
      <w:r w:rsidRPr="00320B92">
        <w:rPr>
          <w:rFonts w:ascii="Arial" w:eastAsia="Times New Roman" w:hAnsi="Arial" w:cs="Arial"/>
          <w:sz w:val="20"/>
          <w:szCs w:val="20"/>
        </w:rPr>
        <w:t>Org Admin</w:t>
      </w:r>
    </w:p>
    <w:p w:rsidR="00FE0CED" w:rsidRPr="00320B92" w:rsidRDefault="00FE0CED" w:rsidP="0010758E">
      <w:pPr>
        <w:pStyle w:val="ListParagraph"/>
        <w:numPr>
          <w:ilvl w:val="0"/>
          <w:numId w:val="22"/>
        </w:numPr>
        <w:spacing w:after="200" w:line="276" w:lineRule="auto"/>
        <w:contextualSpacing/>
        <w:jc w:val="both"/>
        <w:rPr>
          <w:rFonts w:ascii="Arial" w:eastAsia="Times New Roman" w:hAnsi="Arial" w:cs="Arial"/>
          <w:sz w:val="20"/>
          <w:szCs w:val="20"/>
        </w:rPr>
      </w:pPr>
      <w:r w:rsidRPr="00320B92">
        <w:rPr>
          <w:rFonts w:ascii="Arial" w:eastAsia="Times New Roman" w:hAnsi="Arial" w:cs="Arial"/>
          <w:sz w:val="20"/>
          <w:szCs w:val="20"/>
        </w:rPr>
        <w:t>App Admin</w:t>
      </w:r>
    </w:p>
    <w:p w:rsidR="00FE0CED" w:rsidRDefault="00FE0CED" w:rsidP="0010758E">
      <w:pPr>
        <w:jc w:val="both"/>
        <w:rPr>
          <w:rFonts w:ascii="Arial" w:eastAsia="Times New Roman" w:hAnsi="Arial" w:cs="Arial"/>
          <w:sz w:val="20"/>
          <w:szCs w:val="20"/>
        </w:rPr>
      </w:pPr>
    </w:p>
    <w:p w:rsidR="005422BD" w:rsidRDefault="005422BD" w:rsidP="0010758E">
      <w:pPr>
        <w:pStyle w:val="Heading1"/>
        <w:jc w:val="both"/>
      </w:pPr>
      <w:bookmarkStart w:id="734" w:name="_Toc303235008"/>
      <w:r>
        <w:t>12. Historic Admin Report default date mod.</w:t>
      </w:r>
      <w:bookmarkEnd w:id="734"/>
      <w:r>
        <w:t xml:space="preserve"> </w:t>
      </w:r>
    </w:p>
    <w:p w:rsidR="005422BD" w:rsidRDefault="005422BD" w:rsidP="0010758E">
      <w:pPr>
        <w:jc w:val="both"/>
      </w:pPr>
      <w:r>
        <w:t>The “Historic Date” on the Historic Admin Report will default to yesterday.</w:t>
      </w:r>
    </w:p>
    <w:p w:rsidR="005422BD" w:rsidRDefault="005422BD" w:rsidP="0010758E">
      <w:pPr>
        <w:jc w:val="both"/>
      </w:pPr>
      <w:r>
        <w:rPr>
          <w:noProof/>
        </w:rPr>
        <w:lastRenderedPageBreak/>
        <w:drawing>
          <wp:inline distT="0" distB="0" distL="0" distR="0">
            <wp:extent cx="5946140" cy="4706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40" cy="4706620"/>
                    </a:xfrm>
                    <a:prstGeom prst="rect">
                      <a:avLst/>
                    </a:prstGeom>
                    <a:noFill/>
                    <a:ln>
                      <a:noFill/>
                    </a:ln>
                  </pic:spPr>
                </pic:pic>
              </a:graphicData>
            </a:graphic>
          </wp:inline>
        </w:drawing>
      </w:r>
    </w:p>
    <w:p w:rsidR="005422BD" w:rsidRDefault="005422BD" w:rsidP="0010758E">
      <w:pPr>
        <w:jc w:val="both"/>
      </w:pPr>
    </w:p>
    <w:p w:rsidR="005422BD" w:rsidRDefault="005422BD" w:rsidP="0010758E">
      <w:pPr>
        <w:jc w:val="both"/>
      </w:pPr>
    </w:p>
    <w:p w:rsidR="005422BD" w:rsidRDefault="005422BD" w:rsidP="0010758E">
      <w:pPr>
        <w:jc w:val="both"/>
      </w:pPr>
    </w:p>
    <w:p w:rsidR="005422BD" w:rsidRDefault="005422BD" w:rsidP="0010758E">
      <w:pPr>
        <w:spacing w:after="200" w:line="276" w:lineRule="auto"/>
        <w:jc w:val="both"/>
        <w:rPr>
          <w:rFonts w:asciiTheme="majorHAnsi" w:eastAsiaTheme="majorEastAsia" w:hAnsiTheme="majorHAnsi" w:cstheme="majorBidi"/>
          <w:b/>
          <w:bCs/>
          <w:color w:val="365F91" w:themeColor="accent1" w:themeShade="BF"/>
          <w:sz w:val="28"/>
          <w:szCs w:val="28"/>
        </w:rPr>
      </w:pPr>
      <w:r>
        <w:br w:type="page"/>
      </w:r>
    </w:p>
    <w:p w:rsidR="005422BD" w:rsidRDefault="005422BD" w:rsidP="0010758E">
      <w:pPr>
        <w:pStyle w:val="Heading1"/>
        <w:jc w:val="both"/>
      </w:pPr>
      <w:bookmarkStart w:id="735" w:name="_Toc303235009"/>
      <w:r>
        <w:lastRenderedPageBreak/>
        <w:t>13. Licensing Report control changes.</w:t>
      </w:r>
      <w:bookmarkEnd w:id="735"/>
      <w:r>
        <w:t xml:space="preserve"> </w:t>
      </w:r>
    </w:p>
    <w:p w:rsidR="005422BD" w:rsidRDefault="005422BD" w:rsidP="0010758E">
      <w:pPr>
        <w:jc w:val="both"/>
      </w:pPr>
      <w:r>
        <w:t>The grid on the Licensing Report will be modified as shown:</w:t>
      </w:r>
      <w:r>
        <w:rPr>
          <w:noProof/>
        </w:rPr>
        <w:t xml:space="preserve"> </w:t>
      </w:r>
      <w:r>
        <w:rPr>
          <w:noProof/>
        </w:rPr>
        <w:drawing>
          <wp:inline distT="0" distB="0" distL="0" distR="0">
            <wp:extent cx="3512820" cy="2552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2820" cy="2552065"/>
                    </a:xfrm>
                    <a:prstGeom prst="rect">
                      <a:avLst/>
                    </a:prstGeom>
                    <a:noFill/>
                    <a:ln>
                      <a:noFill/>
                    </a:ln>
                  </pic:spPr>
                </pic:pic>
              </a:graphicData>
            </a:graphic>
          </wp:inline>
        </w:drawing>
      </w:r>
    </w:p>
    <w:p w:rsidR="005422BD" w:rsidRDefault="005422BD" w:rsidP="0010758E">
      <w:pPr>
        <w:jc w:val="both"/>
      </w:pPr>
    </w:p>
    <w:p w:rsidR="00FE0CED" w:rsidRDefault="00FE0CED" w:rsidP="0010758E">
      <w:pPr>
        <w:pStyle w:val="Heading1"/>
        <w:jc w:val="both"/>
      </w:pPr>
    </w:p>
    <w:p w:rsidR="005F408B" w:rsidRDefault="005F408B" w:rsidP="005F408B">
      <w:pPr>
        <w:pStyle w:val="Heading1"/>
        <w:jc w:val="both"/>
      </w:pPr>
      <w:bookmarkStart w:id="736" w:name="_Toc303235010"/>
      <w:r>
        <w:t>14. Add a %FirstName% parameter substitution variable to all Reports.</w:t>
      </w:r>
      <w:bookmarkEnd w:id="736"/>
    </w:p>
    <w:p w:rsidR="005F408B" w:rsidRDefault="005F408B" w:rsidP="005F408B">
      <w:pPr>
        <w:spacing w:after="200" w:line="276" w:lineRule="auto"/>
      </w:pPr>
    </w:p>
    <w:p w:rsidR="005F408B" w:rsidRDefault="005F408B" w:rsidP="005F408B">
      <w:pPr>
        <w:spacing w:after="200" w:line="276" w:lineRule="auto"/>
        <w:rPr>
          <w:noProof/>
        </w:rPr>
      </w:pPr>
      <w:r>
        <w:t xml:space="preserve">All reports that use templates from Organisation Configuration screen will be modified so that they will replace the pattern </w:t>
      </w:r>
      <w:r>
        <w:rPr>
          <w:noProof/>
        </w:rPr>
        <w:t xml:space="preserve"> %FirstName% with the recipients Firstname.</w:t>
      </w:r>
    </w:p>
    <w:p w:rsidR="005F408B" w:rsidRDefault="005F408B" w:rsidP="005F408B">
      <w:pPr>
        <w:spacing w:after="200" w:line="276" w:lineRule="auto"/>
        <w:rPr>
          <w:noProof/>
        </w:rPr>
      </w:pPr>
    </w:p>
    <w:p w:rsidR="00CF1A48" w:rsidRDefault="005F408B" w:rsidP="005F408B">
      <w:pPr>
        <w:spacing w:after="200" w:line="276" w:lineRule="auto"/>
        <w:rPr>
          <w:ins w:id="737" w:author="John Hedlefs" w:date="2011-09-08T08:44:00Z"/>
          <w:noProof/>
        </w:rPr>
      </w:pPr>
      <w:r>
        <w:rPr>
          <w:noProof/>
        </w:rPr>
        <w:t xml:space="preserve">Please </w:t>
      </w:r>
      <w:del w:id="738" w:author="John Hedlefs" w:date="2011-09-08T08:43:00Z">
        <w:r w:rsidDel="00B560D0">
          <w:rPr>
            <w:noProof/>
          </w:rPr>
          <w:delText>Note that where an Email is currently BCC’d to many recipients a separate email will now have to be created for each recipient. Discuss.</w:delText>
        </w:r>
      </w:del>
      <w:ins w:id="739" w:author="John Hedlefs" w:date="2011-09-08T08:43:00Z">
        <w:r w:rsidR="00B560D0">
          <w:rPr>
            <w:noProof/>
          </w:rPr>
          <w:t xml:space="preserve">specifiy behaviour </w:t>
        </w:r>
      </w:ins>
      <w:ins w:id="740" w:author="John Hedlefs" w:date="2011-09-08T08:44:00Z">
        <w:r w:rsidR="00B560D0">
          <w:rPr>
            <w:noProof/>
          </w:rPr>
          <w:t>with respect to multiple TO: recipients and multiple CC: Recipients.</w:t>
        </w:r>
      </w:ins>
    </w:p>
    <w:p w:rsidR="00B560D0" w:rsidRDefault="00B560D0" w:rsidP="005F408B">
      <w:pPr>
        <w:spacing w:after="200" w:line="276" w:lineRule="auto"/>
        <w:rPr>
          <w:rFonts w:asciiTheme="majorHAnsi" w:eastAsiaTheme="majorEastAsia" w:hAnsiTheme="majorHAnsi" w:cstheme="majorBidi"/>
          <w:b/>
          <w:bCs/>
          <w:color w:val="365F91" w:themeColor="accent1" w:themeShade="BF"/>
          <w:sz w:val="28"/>
          <w:szCs w:val="28"/>
        </w:rPr>
      </w:pPr>
      <w:ins w:id="741" w:author="John Hedlefs" w:date="2011-09-08T08:45:00Z">
        <w:r>
          <w:rPr>
            <w:noProof/>
          </w:rPr>
          <w:t>Will the code that uses each of the</w:t>
        </w:r>
      </w:ins>
      <w:ins w:id="742" w:author="John Hedlefs" w:date="2011-09-08T08:46:00Z">
        <w:r>
          <w:rPr>
            <w:noProof/>
          </w:rPr>
          <w:t xml:space="preserve"> following</w:t>
        </w:r>
      </w:ins>
      <w:ins w:id="743" w:author="John Hedlefs" w:date="2011-09-08T08:45:00Z">
        <w:r>
          <w:rPr>
            <w:noProof/>
          </w:rPr>
          <w:t xml:space="preserve"> templates be modified?</w:t>
        </w:r>
      </w:ins>
    </w:p>
    <w:p w:rsidR="00B560D0" w:rsidRDefault="00B560D0">
      <w:pPr>
        <w:spacing w:after="200" w:line="276" w:lineRule="auto"/>
        <w:rPr>
          <w:ins w:id="744" w:author="John Hedlefs" w:date="2011-09-08T08:46:00Z"/>
          <w:rFonts w:asciiTheme="majorHAnsi" w:eastAsiaTheme="majorEastAsia" w:hAnsiTheme="majorHAnsi" w:cstheme="majorBidi"/>
          <w:b/>
          <w:bCs/>
          <w:color w:val="365F91" w:themeColor="accent1" w:themeShade="BF"/>
          <w:sz w:val="28"/>
          <w:szCs w:val="28"/>
        </w:rPr>
      </w:pPr>
      <w:bookmarkStart w:id="745" w:name="_GoBack"/>
      <w:bookmarkStart w:id="746" w:name="_Toc302563672"/>
      <w:bookmarkEnd w:id="745"/>
      <w:ins w:id="747" w:author="John Hedlefs" w:date="2011-09-08T08:43:00Z">
        <w:r>
          <w:br w:type="page"/>
        </w:r>
      </w:ins>
    </w:p>
    <w:tbl>
      <w:tblPr>
        <w:tblW w:w="0" w:type="auto"/>
        <w:tblCellMar>
          <w:left w:w="0" w:type="dxa"/>
          <w:right w:w="0" w:type="dxa"/>
        </w:tblCellMar>
        <w:tblLook w:val="04A0"/>
      </w:tblPr>
      <w:tblGrid>
        <w:gridCol w:w="3882"/>
        <w:gridCol w:w="1170"/>
        <w:gridCol w:w="4524"/>
      </w:tblGrid>
      <w:tr w:rsidR="00B560D0" w:rsidTr="00B560D0">
        <w:trPr>
          <w:ins w:id="748" w:author="John Hedlefs" w:date="2011-09-08T08:46:00Z"/>
        </w:trPr>
        <w:tc>
          <w:tcPr>
            <w:tcW w:w="549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49" w:author="John Hedlefs" w:date="2011-09-08T08:46:00Z"/>
                <w:color w:val="1F497D"/>
              </w:rPr>
            </w:pPr>
            <w:ins w:id="750" w:author="John Hedlefs" w:date="2011-09-08T08:46:00Z">
              <w:r>
                <w:rPr>
                  <w:color w:val="1F497D"/>
                </w:rPr>
                <w:lastRenderedPageBreak/>
                <w:t>Name</w:t>
              </w:r>
            </w:ins>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51" w:author="John Hedlefs" w:date="2011-09-08T08:46:00Z"/>
                <w:color w:val="1F497D"/>
              </w:rPr>
            </w:pPr>
            <w:ins w:id="752" w:author="John Hedlefs" w:date="2011-09-08T08:46:00Z">
              <w:r>
                <w:rPr>
                  <w:color w:val="1F497D"/>
                </w:rPr>
                <w:t>Description</w:t>
              </w:r>
            </w:ins>
          </w:p>
        </w:tc>
        <w:tc>
          <w:tcPr>
            <w:tcW w:w="803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53" w:author="John Hedlefs" w:date="2011-09-08T08:46:00Z"/>
                <w:color w:val="1F497D"/>
              </w:rPr>
            </w:pPr>
            <w:ins w:id="754" w:author="John Hedlefs" w:date="2011-09-08T08:46:00Z">
              <w:r>
                <w:rPr>
                  <w:color w:val="1F497D"/>
                </w:rPr>
                <w:t>Value</w:t>
              </w:r>
            </w:ins>
          </w:p>
        </w:tc>
      </w:tr>
      <w:tr w:rsidR="00B560D0" w:rsidTr="00B560D0">
        <w:trPr>
          <w:ins w:id="755"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56" w:author="John Hedlefs" w:date="2011-09-08T08:46:00Z"/>
                <w:color w:val="1F497D"/>
              </w:rPr>
            </w:pPr>
            <w:ins w:id="757" w:author="John Hedlefs" w:date="2011-09-08T08:46:00Z">
              <w:r>
                <w:rPr>
                  <w:color w:val="1F497D"/>
                </w:rPr>
                <w:t>Email_Report_Complete_To_Administrators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58" w:author="John Hedlefs" w:date="2011-09-08T08:46:00Z"/>
                <w:color w:val="1F497D"/>
              </w:rPr>
            </w:pPr>
            <w:ins w:id="759" w:author="John Hedlefs" w:date="2011-09-08T08:46:00Z">
              <w:r>
                <w:rPr>
                  <w:color w:val="1F497D"/>
                </w:rPr>
                <w:t>Email to Completed Users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60" w:author="John Hedlefs" w:date="2011-09-08T08:46:00Z"/>
                <w:color w:val="1F497D"/>
              </w:rPr>
            </w:pPr>
            <w:ins w:id="761" w:author="John Hedlefs" w:date="2011-09-08T08:46:00Z">
              <w:r>
                <w:rPr>
                  <w:color w:val="1F497D"/>
                </w:rPr>
                <w:t>&lt;BR&gt;Hi,&lt;BR&gt;The following users have completed their %APP_NAME% %COURSE_NAME% course between %DATE_FROM% and %DATE_TO%:&lt;BR&gt;%USER_LIST%&lt;BR&gt;Regards,&lt;BR&gt;%APP_NAME% Administrator</w:t>
              </w:r>
            </w:ins>
          </w:p>
        </w:tc>
      </w:tr>
      <w:tr w:rsidR="00B560D0" w:rsidTr="00B560D0">
        <w:trPr>
          <w:ins w:id="762"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63" w:author="John Hedlefs" w:date="2011-09-08T08:46:00Z"/>
                <w:color w:val="1F497D"/>
              </w:rPr>
            </w:pPr>
            <w:ins w:id="764" w:author="John Hedlefs" w:date="2011-09-08T08:46:00Z">
              <w:r>
                <w:rPr>
                  <w:color w:val="1F497D"/>
                </w:rPr>
                <w:t>Email_Report_InComplete_To_Administrators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65" w:author="John Hedlefs" w:date="2011-09-08T08:46:00Z"/>
                <w:color w:val="1F497D"/>
              </w:rPr>
            </w:pPr>
            <w:ins w:id="766" w:author="John Hedlefs" w:date="2011-09-08T08:46:00Z">
              <w:r>
                <w:rPr>
                  <w:color w:val="1F497D"/>
                </w:rPr>
                <w:t>Email to Incompleted Users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67" w:author="John Hedlefs" w:date="2011-09-08T08:46:00Z"/>
                <w:color w:val="1F497D"/>
              </w:rPr>
            </w:pPr>
            <w:ins w:id="768" w:author="John Hedlefs" w:date="2011-09-08T08:46:00Z">
              <w:r>
                <w:rPr>
                  <w:color w:val="1F497D"/>
                </w:rPr>
                <w:t>&lt;BR&gt;Hi,&lt;BR&gt;The following users have not completed their %APP_NAME% %COURSE_NAME% course&lt;BR&gt;%USER_LIST%&lt;BR&gt;Regards,&lt;BR&gt;%APP_NAME% Administrator</w:t>
              </w:r>
            </w:ins>
          </w:p>
        </w:tc>
      </w:tr>
      <w:tr w:rsidR="00B560D0" w:rsidTr="00B560D0">
        <w:trPr>
          <w:ins w:id="769"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70" w:author="John Hedlefs" w:date="2011-09-08T08:46:00Z"/>
                <w:color w:val="1F497D"/>
              </w:rPr>
            </w:pPr>
            <w:ins w:id="771" w:author="John Hedlefs" w:date="2011-09-08T08:46:00Z">
              <w:r>
                <w:rPr>
                  <w:color w:val="1F497D"/>
                </w:rPr>
                <w:t>Email_Report_Failed_To_Administrators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72" w:author="John Hedlefs" w:date="2011-09-08T08:46:00Z"/>
                <w:color w:val="1F497D"/>
              </w:rPr>
            </w:pPr>
            <w:ins w:id="773" w:author="John Hedlefs" w:date="2011-09-08T08:46:00Z">
              <w:r>
                <w:rPr>
                  <w:color w:val="1F497D"/>
                </w:rPr>
                <w:t>Email to Failed Users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74" w:author="John Hedlefs" w:date="2011-09-08T08:46:00Z"/>
                <w:color w:val="1F497D"/>
              </w:rPr>
            </w:pPr>
            <w:ins w:id="775" w:author="John Hedlefs" w:date="2011-09-08T08:46:00Z">
              <w:r>
                <w:rPr>
                  <w:color w:val="1F497D"/>
                </w:rPr>
                <w:t>&lt;BR&gt;Hi,&lt;BR&gt;The following users have failed some of their testing in the %APP_NAME% %COURSE_NAME% course.&lt;BR&gt;%USER_LIST%&lt;BR&gt;Regards,&lt;BR&gt;%APP_NAME% Administrator</w:t>
              </w:r>
            </w:ins>
          </w:p>
        </w:tc>
      </w:tr>
      <w:tr w:rsidR="00B560D0" w:rsidTr="00B560D0">
        <w:trPr>
          <w:ins w:id="776"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77" w:author="John Hedlefs" w:date="2011-09-08T08:46:00Z"/>
                <w:color w:val="1F497D"/>
              </w:rPr>
            </w:pPr>
            <w:ins w:id="778" w:author="John Hedlefs" w:date="2011-09-08T08:46:00Z">
              <w:r>
                <w:rPr>
                  <w:color w:val="1F497D"/>
                </w:rPr>
                <w:t>Email_Report_Not_Started_Administrators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79" w:author="John Hedlefs" w:date="2011-09-08T08:46:00Z"/>
                <w:color w:val="1F497D"/>
              </w:rPr>
            </w:pPr>
            <w:ins w:id="780" w:author="John Hedlefs" w:date="2011-09-08T08:46:00Z">
              <w:r>
                <w:rPr>
                  <w:color w:val="1F497D"/>
                </w:rPr>
                <w:t>Email to Not Started Users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81" w:author="John Hedlefs" w:date="2011-09-08T08:46:00Z"/>
                <w:color w:val="1F497D"/>
              </w:rPr>
            </w:pPr>
            <w:ins w:id="782" w:author="John Hedlefs" w:date="2011-09-08T08:46:00Z">
              <w:r>
                <w:rPr>
                  <w:color w:val="1F497D"/>
                </w:rPr>
                <w:t>&lt;BR&gt;Hi,&lt;BR&gt;The following users have not started some of their testing in the %APP_NAME% %COURSE_NAME% course.&lt;BR&gt;%USER_LIST%&lt;BR&gt;Regards,&lt;BR&gt;%APP_NAME% Administrator</w:t>
              </w:r>
            </w:ins>
          </w:p>
        </w:tc>
      </w:tr>
      <w:tr w:rsidR="00B560D0" w:rsidTr="00B560D0">
        <w:trPr>
          <w:ins w:id="783"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84" w:author="John Hedlefs" w:date="2011-09-08T08:46:00Z"/>
                <w:color w:val="1F497D"/>
              </w:rPr>
            </w:pPr>
            <w:ins w:id="785" w:author="John Hedlefs" w:date="2011-09-08T08:46:00Z">
              <w:r>
                <w:rPr>
                  <w:color w:val="1F497D"/>
                </w:rPr>
                <w:t>Email_Report_Complete_To_Users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86" w:author="John Hedlefs" w:date="2011-09-08T08:46:00Z"/>
                <w:color w:val="1F497D"/>
              </w:rPr>
            </w:pPr>
            <w:ins w:id="787" w:author="John Hedlefs" w:date="2011-09-08T08:46:00Z">
              <w:r>
                <w:rPr>
                  <w:color w:val="1F497D"/>
                </w:rPr>
                <w:t>Email to Completed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88" w:author="John Hedlefs" w:date="2011-09-08T08:46:00Z"/>
                <w:color w:val="1F497D"/>
              </w:rPr>
            </w:pPr>
            <w:ins w:id="789" w:author="John Hedlefs" w:date="2011-09-08T08:46:00Z">
              <w:r>
                <w:rPr>
                  <w:color w:val="1F497D"/>
                </w:rPr>
                <w:t>&lt;BR&gt;Hi,&lt;BR&gt;Congratulations!  You have completed the following %APP_NAME% courses:&lt;BR&gt; %COURSE_NAMES%&lt;BR&gt;&lt;BR&gt;Please log on to the %APP_NAME% Online Compliance Training website to print your certificate of completion.&lt;BR&gt;Thank you for your efforts.&lt;BR&gt;Regards,&lt;BR&gt;%APP_NAME% Administrator</w:t>
              </w:r>
            </w:ins>
          </w:p>
        </w:tc>
      </w:tr>
      <w:tr w:rsidR="00B560D0" w:rsidTr="00B560D0">
        <w:trPr>
          <w:ins w:id="790"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91" w:author="John Hedlefs" w:date="2011-09-08T08:46:00Z"/>
                <w:color w:val="1F497D"/>
              </w:rPr>
            </w:pPr>
            <w:ins w:id="792" w:author="John Hedlefs" w:date="2011-09-08T08:46:00Z">
              <w:r>
                <w:rPr>
                  <w:color w:val="1F497D"/>
                </w:rPr>
                <w:t>Email_Report_Incomplete_To_Users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93" w:author="John Hedlefs" w:date="2011-09-08T08:46:00Z"/>
                <w:color w:val="1F497D"/>
              </w:rPr>
            </w:pPr>
            <w:ins w:id="794" w:author="John Hedlefs" w:date="2011-09-08T08:46:00Z">
              <w:r>
                <w:rPr>
                  <w:color w:val="1F497D"/>
                </w:rPr>
                <w:t>Email to InCompleted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795" w:author="John Hedlefs" w:date="2011-09-08T08:46:00Z"/>
                <w:color w:val="1F497D"/>
              </w:rPr>
            </w:pPr>
            <w:ins w:id="796" w:author="John Hedlefs" w:date="2011-09-08T08:46:00Z">
              <w:r>
                <w:rPr>
                  <w:color w:val="1F497D"/>
                </w:rPr>
                <w:t>&lt;BR&gt;Hi,&lt;BR&gt;Our records show that you have not completed the following %APP_NAME% courses:&lt;BR&gt; %COURSE_NAMES%&lt;BR&gt;&lt;BR&gt;Please return to the %APP_NAME% Online Compliance Training website and complete all outstanding quizzes.&lt;BR&gt;It is recommended that you review the lessons before attempting a quiz.&lt;BR&gt;Regards,&lt;BR&gt;%APP_NAME% Administrator</w:t>
              </w:r>
            </w:ins>
          </w:p>
        </w:tc>
      </w:tr>
      <w:tr w:rsidR="00B560D0" w:rsidTr="00B560D0">
        <w:trPr>
          <w:ins w:id="797"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798" w:author="John Hedlefs" w:date="2011-09-08T08:46:00Z"/>
                <w:color w:val="1F497D"/>
              </w:rPr>
            </w:pPr>
            <w:ins w:id="799" w:author="John Hedlefs" w:date="2011-09-08T08:46:00Z">
              <w:r>
                <w:rPr>
                  <w:color w:val="1F497D"/>
                </w:rPr>
                <w:t>Email_Report_Failed_To_Users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00" w:author="John Hedlefs" w:date="2011-09-08T08:46:00Z"/>
                <w:color w:val="1F497D"/>
              </w:rPr>
            </w:pPr>
            <w:ins w:id="801" w:author="John Hedlefs" w:date="2011-09-08T08:46:00Z">
              <w:r>
                <w:rPr>
                  <w:color w:val="1F497D"/>
                </w:rPr>
                <w:t>Email to Failed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02" w:author="John Hedlefs" w:date="2011-09-08T08:46:00Z"/>
                <w:color w:val="1F497D"/>
              </w:rPr>
            </w:pPr>
            <w:ins w:id="803" w:author="John Hedlefs" w:date="2011-09-08T08:46:00Z">
              <w:r>
                <w:rPr>
                  <w:color w:val="1F497D"/>
                </w:rPr>
                <w:t xml:space="preserve">&lt;BR&gt;Hi,&lt;BR&gt;Our records show that you have failed some of the following %APP_NAME% courses:&lt;BR&gt; %COURSE_NAMES%&lt;BR&gt;&lt;BR&gt;Please return to </w:t>
              </w:r>
              <w:r>
                <w:rPr>
                  <w:color w:val="1F497D"/>
                </w:rPr>
                <w:lastRenderedPageBreak/>
                <w:t>the %APP_NAME% Online Compliance Training website and redo your failed quizzes.&lt;BR&gt;It is also recommended that you review the lesson before attempting the quiz.&lt;BR&gt;Regards,&lt;BR&gt;%APP_NAME% Administrator</w:t>
              </w:r>
            </w:ins>
          </w:p>
        </w:tc>
      </w:tr>
      <w:tr w:rsidR="00B560D0" w:rsidTr="00B560D0">
        <w:trPr>
          <w:ins w:id="804"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05" w:author="John Hedlefs" w:date="2011-09-08T08:46:00Z"/>
                <w:color w:val="1F497D"/>
              </w:rPr>
            </w:pPr>
            <w:ins w:id="806" w:author="John Hedlefs" w:date="2011-09-08T08:46:00Z">
              <w:r>
                <w:rPr>
                  <w:color w:val="1F497D"/>
                </w:rPr>
                <w:lastRenderedPageBreak/>
                <w:t>Email_Report_Not_Started_To_Users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07" w:author="John Hedlefs" w:date="2011-09-08T08:46:00Z"/>
                <w:color w:val="1F497D"/>
              </w:rPr>
            </w:pPr>
            <w:ins w:id="808" w:author="John Hedlefs" w:date="2011-09-08T08:46:00Z">
              <w:r>
                <w:rPr>
                  <w:color w:val="1F497D"/>
                </w:rPr>
                <w:t>Email to Not Started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09" w:author="John Hedlefs" w:date="2011-09-08T08:46:00Z"/>
                <w:color w:val="1F497D"/>
              </w:rPr>
            </w:pPr>
            <w:ins w:id="810" w:author="John Hedlefs" w:date="2011-09-08T08:46:00Z">
              <w:r>
                <w:rPr>
                  <w:color w:val="1F497D"/>
                </w:rPr>
                <w:t>&lt;BR&gt;Hi,&lt;BR&gt;Our records show that you have not started the following %APP_NAME% courses:&lt;BR&gt; %COURSE_NAMES%&lt;BR&gt;&lt;BR&gt;Please log on to the %APP_NAME% Online Compliance Training website and complete all outstanding quizzes.&lt;BR&gt;It is recommended that you review the lesson before attempting a quiz.&lt;BR&gt;Regards,&lt;BR&gt;%APP_NAME% Administrator</w:t>
              </w:r>
            </w:ins>
          </w:p>
        </w:tc>
      </w:tr>
      <w:tr w:rsidR="00B560D0" w:rsidTr="00B560D0">
        <w:trPr>
          <w:ins w:id="811"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12" w:author="John Hedlefs" w:date="2011-09-08T08:46:00Z"/>
                <w:color w:val="1F497D"/>
              </w:rPr>
            </w:pPr>
            <w:ins w:id="813" w:author="John Hedlefs" w:date="2011-09-08T08:46:00Z">
              <w:r>
                <w:rPr>
                  <w:color w:val="1F497D"/>
                </w:rPr>
                <w:t>Email_Report_Expired_Time_Elapsed_To_Administrators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14" w:author="John Hedlefs" w:date="2011-09-08T08:46:00Z"/>
                <w:color w:val="1F497D"/>
              </w:rPr>
            </w:pPr>
            <w:ins w:id="815" w:author="John Hedlefs" w:date="2011-09-08T08:46:00Z">
              <w:r>
                <w:rPr>
                  <w:color w:val="1F497D"/>
                </w:rPr>
                <w:t>Email to Expired (Time Elapsed)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16" w:author="John Hedlefs" w:date="2011-09-08T08:46:00Z"/>
                <w:color w:val="1F497D"/>
              </w:rPr>
            </w:pPr>
            <w:ins w:id="817" w:author="John Hedlefs" w:date="2011-09-08T08:46:00Z">
              <w:r>
                <w:rPr>
                  <w:color w:val="1F497D"/>
                </w:rPr>
                <w:t>&lt;BR&gt;Hi,&lt;BR&gt;The following users have Expired (Time Elapsed) for some of their testing in the %APP_NAME% %COURSE_NAME% course.&lt;BR&gt;%USER_LIST%&lt;BR&gt;Regards,&lt;BR&gt;%APP_NAME% Administrator</w:t>
              </w:r>
            </w:ins>
          </w:p>
        </w:tc>
      </w:tr>
      <w:tr w:rsidR="00B560D0" w:rsidTr="00B560D0">
        <w:trPr>
          <w:ins w:id="818"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19" w:author="John Hedlefs" w:date="2011-09-08T08:46:00Z"/>
                <w:color w:val="1F497D"/>
              </w:rPr>
            </w:pPr>
            <w:ins w:id="820" w:author="John Hedlefs" w:date="2011-09-08T08:46:00Z">
              <w:r>
                <w:rPr>
                  <w:color w:val="1F497D"/>
                </w:rPr>
                <w:t>Email_Report_Expired_New_Content_To_Administrators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21" w:author="John Hedlefs" w:date="2011-09-08T08:46:00Z"/>
                <w:color w:val="1F497D"/>
              </w:rPr>
            </w:pPr>
            <w:ins w:id="822" w:author="John Hedlefs" w:date="2011-09-08T08:46:00Z">
              <w:r>
                <w:rPr>
                  <w:color w:val="1F497D"/>
                </w:rPr>
                <w:t>Email to Expired (New Content)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23" w:author="John Hedlefs" w:date="2011-09-08T08:46:00Z"/>
                <w:color w:val="1F497D"/>
              </w:rPr>
            </w:pPr>
            <w:ins w:id="824" w:author="John Hedlefs" w:date="2011-09-08T08:46:00Z">
              <w:r>
                <w:rPr>
                  <w:color w:val="1F497D"/>
                </w:rPr>
                <w:t>&lt;BR&gt;Hi,&lt;BR&gt;The following users have Expired (New Content) for some of their testing in the %APP_NAME% %COURSE_NAME% course.&lt;BR&gt;%USER_LIST%&lt;BR&gt;Regards,&lt;BR&gt;%APP_NAME% Administrator</w:t>
              </w:r>
            </w:ins>
          </w:p>
        </w:tc>
      </w:tr>
      <w:tr w:rsidR="00B560D0" w:rsidTr="00B560D0">
        <w:trPr>
          <w:ins w:id="825"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26" w:author="John Hedlefs" w:date="2011-09-08T08:46:00Z"/>
                <w:color w:val="1F497D"/>
              </w:rPr>
            </w:pPr>
            <w:ins w:id="827" w:author="John Hedlefs" w:date="2011-09-08T08:46:00Z">
              <w:r>
                <w:rPr>
                  <w:color w:val="1F497D"/>
                </w:rPr>
                <w:t>Email_Report_Expired_New_Content_To_Users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28" w:author="John Hedlefs" w:date="2011-09-08T08:46:00Z"/>
                <w:color w:val="1F497D"/>
              </w:rPr>
            </w:pPr>
            <w:ins w:id="829" w:author="John Hedlefs" w:date="2011-09-08T08:46:00Z">
              <w:r>
                <w:rPr>
                  <w:color w:val="1F497D"/>
                </w:rPr>
                <w:t>Email to Expired (New Content)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30" w:author="John Hedlefs" w:date="2011-09-08T08:46:00Z"/>
                <w:color w:val="1F497D"/>
              </w:rPr>
            </w:pPr>
            <w:ins w:id="831" w:author="John Hedlefs" w:date="2011-09-08T08:46:00Z">
              <w:r>
                <w:rPr>
                  <w:color w:val="1F497D"/>
                </w:rPr>
                <w:t>&lt;BR&gt;Hi,&lt;BR&gt;Our records show that you have new content for the following %APP_NAME% courses requiring completion:&lt;BR&gt; %COURSE_NAMES%&lt;BR&gt;&lt;BR&gt;Please return to the %APP_NAME% Online Compliance Training website and complete all outstanding quizzes.&lt;BR&gt;It is recommended that you review the lesson before attempting a quiz.&lt;BR&gt;Regards,&lt;BR&gt;%APP_NAME% Administrator</w:t>
              </w:r>
            </w:ins>
          </w:p>
        </w:tc>
      </w:tr>
      <w:tr w:rsidR="00B560D0" w:rsidTr="00B560D0">
        <w:trPr>
          <w:ins w:id="832"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33" w:author="John Hedlefs" w:date="2011-09-08T08:46:00Z"/>
                <w:color w:val="1F497D"/>
              </w:rPr>
            </w:pPr>
            <w:ins w:id="834" w:author="John Hedlefs" w:date="2011-09-08T08:46:00Z">
              <w:r>
                <w:rPr>
                  <w:color w:val="1F497D"/>
                </w:rPr>
                <w:t>Email_Report_Expired_Time_Elapsed_To_Users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35" w:author="John Hedlefs" w:date="2011-09-08T08:46:00Z"/>
                <w:color w:val="1F497D"/>
              </w:rPr>
            </w:pPr>
            <w:ins w:id="836" w:author="John Hedlefs" w:date="2011-09-08T08:46:00Z">
              <w:r>
                <w:rPr>
                  <w:color w:val="1F497D"/>
                </w:rPr>
                <w:t>Email to Expired (Time Elapsed)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37" w:author="John Hedlefs" w:date="2011-09-08T08:46:00Z"/>
                <w:color w:val="1F497D"/>
              </w:rPr>
            </w:pPr>
            <w:ins w:id="838" w:author="John Hedlefs" w:date="2011-09-08T08:46:00Z">
              <w:r>
                <w:rPr>
                  <w:color w:val="1F497D"/>
                </w:rPr>
                <w:t xml:space="preserve">&lt;BR&gt;Hi,&lt;BR&gt;Our records show that your training for the following %APP_NAME% courses has expired:&lt;BR&gt; %COURSE_NAMES%&lt;BR&gt;&lt;BR&gt;Please return to the %APP_NAME% Online Compliance Training website and complete all outstanding quizzes.&lt;BR&gt;It is recommended that you review the lesson before attempting a quiz.&lt;BR&gt;Regards,&lt;BR&gt;%APP_NAME% </w:t>
              </w:r>
              <w:r>
                <w:rPr>
                  <w:color w:val="1F497D"/>
                </w:rPr>
                <w:lastRenderedPageBreak/>
                <w:t>Administrator</w:t>
              </w:r>
            </w:ins>
          </w:p>
        </w:tc>
      </w:tr>
      <w:tr w:rsidR="00B560D0" w:rsidTr="00B560D0">
        <w:trPr>
          <w:ins w:id="839"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40" w:author="John Hedlefs" w:date="2011-09-08T08:46:00Z"/>
                <w:color w:val="1F497D"/>
              </w:rPr>
            </w:pPr>
            <w:ins w:id="841" w:author="John Hedlefs" w:date="2011-09-08T08:46:00Z">
              <w:r>
                <w:rPr>
                  <w:color w:val="1F497D"/>
                </w:rPr>
                <w:lastRenderedPageBreak/>
                <w:t>Email_Incomplete_CPD_User</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42" w:author="John Hedlefs" w:date="2011-09-08T08:46:00Z"/>
                <w:color w:val="1F497D"/>
              </w:rPr>
            </w:pPr>
            <w:ins w:id="843" w:author="John Hedlefs" w:date="2011-09-08T08:46:00Z">
              <w:r>
                <w:rPr>
                  <w:color w:val="1F497D"/>
                </w:rPr>
                <w:t>Email to Incomplete CPD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44" w:author="John Hedlefs" w:date="2011-09-08T08:46:00Z"/>
                <w:color w:val="1F497D"/>
              </w:rPr>
            </w:pPr>
            <w:ins w:id="845" w:author="John Hedlefs" w:date="2011-09-08T08:46:00Z">
              <w:r>
                <w:rPr>
                  <w:color w:val="1F497D"/>
                </w:rPr>
                <w:t>&lt;BR&gt;Hi,&lt;BR&gt;Our records show that you have not completed your Continuous Professional Development requirements.&lt;BR&gt;Please log on to the %APP_NAME% Online Compliance Training website and complete any modules where applicable.&lt;BR&gt;Regards,&lt;BR&gt;%APP_NAME% Administrator</w:t>
              </w:r>
            </w:ins>
          </w:p>
        </w:tc>
      </w:tr>
      <w:tr w:rsidR="00B560D0" w:rsidTr="00B560D0">
        <w:trPr>
          <w:ins w:id="846"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47" w:author="John Hedlefs" w:date="2011-09-08T08:46:00Z"/>
                <w:color w:val="1F497D"/>
              </w:rPr>
            </w:pPr>
            <w:ins w:id="848" w:author="John Hedlefs" w:date="2011-09-08T08:46:00Z">
              <w:r>
                <w:rPr>
                  <w:color w:val="1F497D"/>
                </w:rPr>
                <w:t>Email_Incomplete_CPD_Administrator</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49" w:author="John Hedlefs" w:date="2011-09-08T08:46:00Z"/>
                <w:color w:val="1F497D"/>
              </w:rPr>
            </w:pPr>
            <w:ins w:id="850" w:author="John Hedlefs" w:date="2011-09-08T08:46:00Z">
              <w:r>
                <w:rPr>
                  <w:color w:val="1F497D"/>
                </w:rPr>
                <w:t>Email to Incomplete CPD Administrator</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51" w:author="John Hedlefs" w:date="2011-09-08T08:46:00Z"/>
                <w:color w:val="1F497D"/>
              </w:rPr>
            </w:pPr>
            <w:ins w:id="852" w:author="John Hedlefs" w:date="2011-09-08T08:46:00Z">
              <w:r>
                <w:rPr>
                  <w:color w:val="1F497D"/>
                </w:rPr>
                <w:t>&lt;BR&gt;Hi,&lt;BR&gt;The following users have not completed their Continuous Professional Development requirements.&lt;BR&gt;%USER_LIST%&lt;BR&gt;Regards,&lt;BR&gt;%APP_NAME% Administrator</w:t>
              </w:r>
            </w:ins>
          </w:p>
        </w:tc>
      </w:tr>
      <w:tr w:rsidR="00B560D0" w:rsidTr="00B560D0">
        <w:trPr>
          <w:ins w:id="853"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54" w:author="John Hedlefs" w:date="2011-09-08T08:46:00Z"/>
                <w:color w:val="1F497D"/>
              </w:rPr>
            </w:pPr>
            <w:ins w:id="855" w:author="John Hedlefs" w:date="2011-09-08T08:46:00Z">
              <w:r>
                <w:rPr>
                  <w:color w:val="1F497D"/>
                </w:rPr>
                <w:t>Policy_Email_Report_Accepted_To_Users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56" w:author="John Hedlefs" w:date="2011-09-08T08:46:00Z"/>
                <w:color w:val="1F497D"/>
              </w:rPr>
            </w:pPr>
            <w:ins w:id="857" w:author="John Hedlefs" w:date="2011-09-08T08:46:00Z">
              <w:r>
                <w:rPr>
                  <w:color w:val="1F497D"/>
                </w:rPr>
                <w:t>Policy_Email to Accepted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58" w:author="John Hedlefs" w:date="2011-09-08T08:46:00Z"/>
                <w:color w:val="1F497D"/>
              </w:rPr>
            </w:pPr>
            <w:ins w:id="859" w:author="John Hedlefs" w:date="2011-09-08T08:46:00Z">
              <w:r>
                <w:rPr>
                  <w:color w:val="1F497D"/>
                </w:rPr>
                <w:t>&lt;BR&gt;Hi,&lt;BR&gt;Thank You for taking the time to Read and accept the %POLICY% policy &lt;BR&gt;&lt;BR&gt;Regards,&lt;BR&gt;%APP_NAME% Administrator</w:t>
              </w:r>
            </w:ins>
          </w:p>
        </w:tc>
      </w:tr>
      <w:tr w:rsidR="00B560D0" w:rsidTr="00B560D0">
        <w:trPr>
          <w:ins w:id="860"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61" w:author="John Hedlefs" w:date="2011-09-08T08:46:00Z"/>
                <w:color w:val="1F497D"/>
              </w:rPr>
            </w:pPr>
            <w:ins w:id="862" w:author="John Hedlefs" w:date="2011-09-08T08:46:00Z">
              <w:r>
                <w:rPr>
                  <w:color w:val="1F497D"/>
                </w:rPr>
                <w:t>Policy_Email_Report_Not_Accepted_To_Users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63" w:author="John Hedlefs" w:date="2011-09-08T08:46:00Z"/>
                <w:color w:val="1F497D"/>
              </w:rPr>
            </w:pPr>
            <w:ins w:id="864" w:author="John Hedlefs" w:date="2011-09-08T08:46:00Z">
              <w:r>
                <w:rPr>
                  <w:color w:val="1F497D"/>
                </w:rPr>
                <w:t>Policy_Email to Not Accepted Users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65" w:author="John Hedlefs" w:date="2011-09-08T08:46:00Z"/>
                <w:color w:val="1F497D"/>
              </w:rPr>
            </w:pPr>
            <w:ins w:id="866" w:author="John Hedlefs" w:date="2011-09-08T08:46:00Z">
              <w:r>
                <w:rPr>
                  <w:color w:val="1F497D"/>
                </w:rPr>
                <w:t>&lt;BR&gt;Hi,&lt;BR&gt;Our Records show that you have not logged into %APP_NAME% to read and acknowledge the following policy: &lt;BR&gt; %POLICY% &lt;BR&gt; Please login into %APP_NAME% Online Compliance Training to access the policies assigned to you.&lt;BR&gt;&lt;BR&gt;Regards,&lt;BR&gt;%APP_NA</w:t>
              </w:r>
            </w:ins>
          </w:p>
        </w:tc>
      </w:tr>
      <w:tr w:rsidR="00B560D0" w:rsidTr="00B560D0">
        <w:trPr>
          <w:ins w:id="867"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68" w:author="John Hedlefs" w:date="2011-09-08T08:46:00Z"/>
                <w:color w:val="1F497D"/>
              </w:rPr>
            </w:pPr>
            <w:ins w:id="869" w:author="John Hedlefs" w:date="2011-09-08T08:46:00Z">
              <w:r>
                <w:rPr>
                  <w:color w:val="1F497D"/>
                </w:rPr>
                <w:t>Policy_Email_Report_Accepted_To_Administrators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70" w:author="John Hedlefs" w:date="2011-09-08T08:46:00Z"/>
                <w:color w:val="1F497D"/>
              </w:rPr>
            </w:pPr>
            <w:ins w:id="871" w:author="John Hedlefs" w:date="2011-09-08T08:46:00Z">
              <w:r>
                <w:rPr>
                  <w:color w:val="1F497D"/>
                </w:rPr>
                <w:t>Policy_Email to Accepted Users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72" w:author="John Hedlefs" w:date="2011-09-08T08:46:00Z"/>
                <w:color w:val="1F497D"/>
              </w:rPr>
            </w:pPr>
            <w:ins w:id="873" w:author="John Hedlefs" w:date="2011-09-08T08:46:00Z">
              <w:r>
                <w:rPr>
                  <w:color w:val="1F497D"/>
                </w:rPr>
                <w:t>&lt;BR&gt;Hi,&lt;BR&gt;The following users have accepted their %POLICY% policy between %DATE_FROM% and %DATE_TO%:&lt;BR&gt;%USER_LIST%&lt;BR&gt;Regards,&lt;BR&gt;%APP_NAME% Administrator</w:t>
              </w:r>
            </w:ins>
          </w:p>
        </w:tc>
      </w:tr>
      <w:tr w:rsidR="00B560D0" w:rsidTr="00B560D0">
        <w:trPr>
          <w:ins w:id="874"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75" w:author="John Hedlefs" w:date="2011-09-08T08:46:00Z"/>
                <w:color w:val="1F497D"/>
              </w:rPr>
            </w:pPr>
            <w:ins w:id="876" w:author="John Hedlefs" w:date="2011-09-08T08:46:00Z">
              <w:r>
                <w:rPr>
                  <w:color w:val="1F497D"/>
                </w:rPr>
                <w:t>Policy_Email_Report_Not_Accepted_To_Administrators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77" w:author="John Hedlefs" w:date="2011-09-08T08:46:00Z"/>
                <w:color w:val="1F497D"/>
              </w:rPr>
            </w:pPr>
            <w:ins w:id="878" w:author="John Hedlefs" w:date="2011-09-08T08:46:00Z">
              <w:r>
                <w:rPr>
                  <w:color w:val="1F497D"/>
                </w:rPr>
                <w:t>Policy_Email to Not Accepted Users Administrators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79" w:author="John Hedlefs" w:date="2011-09-08T08:46:00Z"/>
                <w:color w:val="1F497D"/>
              </w:rPr>
            </w:pPr>
            <w:ins w:id="880" w:author="John Hedlefs" w:date="2011-09-08T08:46:00Z">
              <w:r>
                <w:rPr>
                  <w:color w:val="1F497D"/>
                </w:rPr>
                <w:t>&lt;BR&gt;Hi,&lt;BR&gt;The following users have not read their %POLICY% policy between %DATE_FROM% and %DATE_TO%:&lt;BR&gt;%USER_LIST%&lt;BR&gt;Regards,&lt;BR&gt;%APP_NAME% Administrator</w:t>
              </w:r>
            </w:ins>
          </w:p>
        </w:tc>
      </w:tr>
      <w:tr w:rsidR="00B560D0" w:rsidTr="00B560D0">
        <w:trPr>
          <w:ins w:id="881"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82" w:author="John Hedlefs" w:date="2011-09-08T08:46:00Z"/>
                <w:color w:val="1F497D"/>
              </w:rPr>
            </w:pPr>
            <w:ins w:id="883" w:author="John Hedlefs" w:date="2011-09-08T08:46:00Z">
              <w:r>
                <w:rPr>
                  <w:color w:val="1F497D"/>
                </w:rPr>
                <w:t>Student_Summary_Header</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84" w:author="John Hedlefs" w:date="2011-09-08T08:46:00Z"/>
                <w:color w:val="1F497D"/>
              </w:rPr>
            </w:pPr>
            <w:ins w:id="885" w:author="John Hedlefs" w:date="2011-09-08T08:46:00Z">
              <w:r>
                <w:rPr>
                  <w:color w:val="1F497D"/>
                </w:rPr>
                <w:t>Student Summary Header</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86" w:author="John Hedlefs" w:date="2011-09-08T08:46:00Z"/>
                <w:color w:val="1F497D"/>
              </w:rPr>
            </w:pPr>
            <w:ins w:id="887" w:author="John Hedlefs" w:date="2011-09-08T08:46:00Z">
              <w:r>
                <w:rPr>
                  <w:color w:val="1F497D"/>
                </w:rPr>
                <w:t>Hi, Our Records show that the following changes have occured to your course status for  %APP_NAME%:&lt;BR&gt;</w:t>
              </w:r>
            </w:ins>
          </w:p>
        </w:tc>
      </w:tr>
      <w:tr w:rsidR="00B560D0" w:rsidTr="00B560D0">
        <w:trPr>
          <w:ins w:id="888"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89" w:author="John Hedlefs" w:date="2011-09-08T08:46:00Z"/>
                <w:color w:val="1F497D"/>
              </w:rPr>
            </w:pPr>
            <w:ins w:id="890" w:author="John Hedlefs" w:date="2011-09-08T08:46:00Z">
              <w:r>
                <w:rPr>
                  <w:color w:val="1F497D"/>
                </w:rPr>
                <w:t>Student_Summary_Sig</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91" w:author="John Hedlefs" w:date="2011-09-08T08:46:00Z"/>
                <w:color w:val="1F497D"/>
              </w:rPr>
            </w:pPr>
            <w:ins w:id="892" w:author="John Hedlefs" w:date="2011-09-08T08:46:00Z">
              <w:r>
                <w:rPr>
                  <w:color w:val="1F497D"/>
                </w:rPr>
                <w:t>Student Summary Sig</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93" w:author="John Hedlefs" w:date="2011-09-08T08:46:00Z"/>
                <w:color w:val="1F497D"/>
              </w:rPr>
            </w:pPr>
            <w:ins w:id="894" w:author="John Hedlefs" w:date="2011-09-08T08:46:00Z">
              <w:r>
                <w:rPr>
                  <w:color w:val="1F497D"/>
                </w:rPr>
                <w:t>&lt;BR&gt;Regards,%APP_NAME% Administrator</w:t>
              </w:r>
            </w:ins>
          </w:p>
        </w:tc>
      </w:tr>
      <w:tr w:rsidR="00B560D0" w:rsidTr="00B560D0">
        <w:trPr>
          <w:ins w:id="895"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896" w:author="John Hedlefs" w:date="2011-09-08T08:46:00Z"/>
                <w:color w:val="1F497D"/>
              </w:rPr>
            </w:pPr>
            <w:ins w:id="897" w:author="John Hedlefs" w:date="2011-09-08T08:46:00Z">
              <w:r>
                <w:rPr>
                  <w:color w:val="1F497D"/>
                </w:rPr>
                <w:t>Student_Summary_ExpiredContent</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898" w:author="John Hedlefs" w:date="2011-09-08T08:46:00Z"/>
                <w:color w:val="1F497D"/>
              </w:rPr>
            </w:pPr>
            <w:ins w:id="899" w:author="John Hedlefs" w:date="2011-09-08T08:46:00Z">
              <w:r>
                <w:rPr>
                  <w:color w:val="1F497D"/>
                </w:rPr>
                <w:t>Student Summary - Expired Content</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00" w:author="John Hedlefs" w:date="2011-09-08T08:46:00Z"/>
                <w:color w:val="1F497D"/>
              </w:rPr>
            </w:pPr>
            <w:ins w:id="901" w:author="John Hedlefs" w:date="2011-09-08T08:46:00Z">
              <w:r>
                <w:rPr>
                  <w:color w:val="1F497D"/>
                </w:rPr>
                <w:t>The content of the following Courses - Modules has been updated and you are required to redo them:&lt;BR&gt;</w:t>
              </w:r>
            </w:ins>
          </w:p>
        </w:tc>
      </w:tr>
      <w:tr w:rsidR="00B560D0" w:rsidTr="00B560D0">
        <w:trPr>
          <w:ins w:id="902"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03" w:author="John Hedlefs" w:date="2011-09-08T08:46:00Z"/>
                <w:color w:val="1F497D"/>
              </w:rPr>
            </w:pPr>
            <w:ins w:id="904" w:author="John Hedlefs" w:date="2011-09-08T08:46:00Z">
              <w:r>
                <w:rPr>
                  <w:color w:val="1F497D"/>
                </w:rPr>
                <w:lastRenderedPageBreak/>
                <w:t>Student_Summary_PassedCourses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05" w:author="John Hedlefs" w:date="2011-09-08T08:46:00Z"/>
                <w:color w:val="1F497D"/>
              </w:rPr>
            </w:pPr>
            <w:ins w:id="906" w:author="John Hedlefs" w:date="2011-09-08T08:46:00Z">
              <w:r>
                <w:rPr>
                  <w:color w:val="1F497D"/>
                </w:rPr>
                <w:t>Student Summary -Passed Courses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07" w:author="John Hedlefs" w:date="2011-09-08T08:46:00Z"/>
                <w:color w:val="1F497D"/>
              </w:rPr>
            </w:pPr>
            <w:ins w:id="908" w:author="John Hedlefs" w:date="2011-09-08T08:46:00Z">
              <w:r>
                <w:rPr>
                  <w:color w:val="1F497D"/>
                </w:rPr>
                <w:t>Congratulations on passing the following courses:&lt;BR&gt;</w:t>
              </w:r>
            </w:ins>
          </w:p>
        </w:tc>
      </w:tr>
      <w:tr w:rsidR="00B560D0" w:rsidTr="00B560D0">
        <w:trPr>
          <w:ins w:id="909"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10" w:author="John Hedlefs" w:date="2011-09-08T08:46:00Z"/>
                <w:color w:val="1F497D"/>
              </w:rPr>
            </w:pPr>
            <w:ins w:id="911" w:author="John Hedlefs" w:date="2011-09-08T08:46:00Z">
              <w:r>
                <w:rPr>
                  <w:color w:val="1F497D"/>
                </w:rPr>
                <w:t>Student_Summary_PassedModules</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12" w:author="John Hedlefs" w:date="2011-09-08T08:46:00Z"/>
                <w:color w:val="1F497D"/>
              </w:rPr>
            </w:pPr>
            <w:ins w:id="913" w:author="John Hedlefs" w:date="2011-09-08T08:46:00Z">
              <w:r>
                <w:rPr>
                  <w:color w:val="1F497D"/>
                </w:rPr>
                <w:t>Student Summary - Passed Modules</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14" w:author="John Hedlefs" w:date="2011-09-08T08:46:00Z"/>
                <w:color w:val="1F497D"/>
              </w:rPr>
            </w:pPr>
            <w:ins w:id="915" w:author="John Hedlefs" w:date="2011-09-08T08:46:00Z">
              <w:r>
                <w:rPr>
                  <w:color w:val="1F497D"/>
                </w:rPr>
                <w:t>Congratulations on passing the following modules:&lt;BR&gt;</w:t>
              </w:r>
            </w:ins>
          </w:p>
        </w:tc>
      </w:tr>
      <w:tr w:rsidR="00B560D0" w:rsidTr="00B560D0">
        <w:trPr>
          <w:ins w:id="916"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17" w:author="John Hedlefs" w:date="2011-09-08T08:46:00Z"/>
                <w:color w:val="1F497D"/>
              </w:rPr>
            </w:pPr>
            <w:ins w:id="918" w:author="John Hedlefs" w:date="2011-09-08T08:46:00Z">
              <w:r>
                <w:rPr>
                  <w:color w:val="1F497D"/>
                </w:rPr>
                <w:t>Student_Summary_AtRiskOfExpiry</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19" w:author="John Hedlefs" w:date="2011-09-08T08:46:00Z"/>
                <w:color w:val="1F497D"/>
              </w:rPr>
            </w:pPr>
            <w:ins w:id="920" w:author="John Hedlefs" w:date="2011-09-08T08:46:00Z">
              <w:r>
                <w:rPr>
                  <w:color w:val="1F497D"/>
                </w:rPr>
                <w:t>Student Summary - At Risk Of Expiry</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21" w:author="John Hedlefs" w:date="2011-09-08T08:46:00Z"/>
                <w:color w:val="1F497D"/>
              </w:rPr>
            </w:pPr>
            <w:ins w:id="922" w:author="John Hedlefs" w:date="2011-09-08T08:46:00Z">
              <w:r>
                <w:rPr>
                  <w:color w:val="1F497D"/>
                </w:rPr>
                <w:t>Your quiz results for the following Courses (Modules) will expire unless you complete the entire course before the dates shown:&lt;BR&gt;</w:t>
              </w:r>
            </w:ins>
          </w:p>
        </w:tc>
      </w:tr>
      <w:tr w:rsidR="00B560D0" w:rsidTr="00B560D0">
        <w:trPr>
          <w:ins w:id="923"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24" w:author="John Hedlefs" w:date="2011-09-08T08:46:00Z"/>
                <w:color w:val="1F497D"/>
              </w:rPr>
            </w:pPr>
            <w:ins w:id="925" w:author="John Hedlefs" w:date="2011-09-08T08:46:00Z">
              <w:r>
                <w:rPr>
                  <w:color w:val="1F497D"/>
                </w:rPr>
                <w:t>Student_Summary_AtRiskOfBeingOverdue</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26" w:author="John Hedlefs" w:date="2011-09-08T08:46:00Z"/>
                <w:color w:val="1F497D"/>
              </w:rPr>
            </w:pPr>
            <w:ins w:id="927" w:author="John Hedlefs" w:date="2011-09-08T08:46:00Z">
              <w:r>
                <w:rPr>
                  <w:color w:val="1F497D"/>
                </w:rPr>
                <w:t>Student Summary - At Risk Of being Overdue</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28" w:author="John Hedlefs" w:date="2011-09-08T08:46:00Z"/>
                <w:color w:val="1F497D"/>
              </w:rPr>
            </w:pPr>
            <w:ins w:id="929" w:author="John Hedlefs" w:date="2011-09-08T08:46:00Z">
              <w:r>
                <w:rPr>
                  <w:color w:val="1F497D"/>
                </w:rPr>
                <w:t>You were nominated to complete the following courses before the dates shown however our records indicate that the courses are not finished at this time.&lt;BR&gt; Please ensure that the courses are finished by the nominated dates:&lt;BR&gt;</w:t>
              </w:r>
            </w:ins>
          </w:p>
        </w:tc>
      </w:tr>
      <w:tr w:rsidR="00B560D0" w:rsidTr="00B560D0">
        <w:trPr>
          <w:ins w:id="930"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31" w:author="John Hedlefs" w:date="2011-09-08T08:46:00Z"/>
                <w:color w:val="1F497D"/>
              </w:rPr>
            </w:pPr>
            <w:ins w:id="932" w:author="John Hedlefs" w:date="2011-09-08T08:46:00Z">
              <w:r>
                <w:rPr>
                  <w:color w:val="1F497D"/>
                </w:rPr>
                <w:t>Student_Summary_Subject</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33" w:author="John Hedlefs" w:date="2011-09-08T08:46:00Z"/>
                <w:color w:val="1F497D"/>
              </w:rPr>
            </w:pPr>
            <w:ins w:id="934" w:author="John Hedlefs" w:date="2011-09-08T08:46:00Z">
              <w:r>
                <w:rPr>
                  <w:color w:val="1F497D"/>
                </w:rPr>
                <w:t>Student Summary Message Subject</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35" w:author="John Hedlefs" w:date="2011-09-08T08:46:00Z"/>
                <w:color w:val="1F497D"/>
              </w:rPr>
            </w:pPr>
            <w:ins w:id="936" w:author="John Hedlefs" w:date="2011-09-08T08:46:00Z">
              <w:r>
                <w:rPr>
                  <w:color w:val="1F497D"/>
                </w:rPr>
                <w:t>%APP_NAME%  Summary.</w:t>
              </w:r>
            </w:ins>
          </w:p>
        </w:tc>
      </w:tr>
      <w:tr w:rsidR="00B560D0" w:rsidTr="00B560D0">
        <w:trPr>
          <w:ins w:id="937"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38" w:author="John Hedlefs" w:date="2011-09-08T08:46:00Z"/>
                <w:color w:val="1F497D"/>
              </w:rPr>
            </w:pPr>
            <w:ins w:id="939" w:author="John Hedlefs" w:date="2011-09-08T08:46:00Z">
              <w:r>
                <w:rPr>
                  <w:color w:val="1F497D"/>
                </w:rPr>
                <w:t>Overdue_Summary_Header</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40" w:author="John Hedlefs" w:date="2011-09-08T08:46:00Z"/>
                <w:color w:val="1F497D"/>
              </w:rPr>
            </w:pPr>
            <w:ins w:id="941" w:author="John Hedlefs" w:date="2011-09-08T08:46:00Z">
              <w:r>
                <w:rPr>
                  <w:color w:val="1F497D"/>
                </w:rPr>
                <w:t>Overdue Summary Header</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42" w:author="John Hedlefs" w:date="2011-09-08T08:46:00Z"/>
                <w:color w:val="1F497D"/>
              </w:rPr>
            </w:pPr>
            <w:ins w:id="943" w:author="John Hedlefs" w:date="2011-09-08T08:46:00Z">
              <w:r>
                <w:rPr>
                  <w:color w:val="1F497D"/>
                </w:rPr>
                <w:t>Hi, The Following students are now Overdue for their %APP_NAME% courses:&lt;BR&gt;</w:t>
              </w:r>
            </w:ins>
          </w:p>
        </w:tc>
      </w:tr>
      <w:tr w:rsidR="00B560D0" w:rsidTr="00B560D0">
        <w:trPr>
          <w:ins w:id="944"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45" w:author="John Hedlefs" w:date="2011-09-08T08:46:00Z"/>
                <w:color w:val="1F497D"/>
              </w:rPr>
            </w:pPr>
            <w:ins w:id="946" w:author="John Hedlefs" w:date="2011-09-08T08:46:00Z">
              <w:r>
                <w:rPr>
                  <w:color w:val="1F497D"/>
                </w:rPr>
                <w:t>Overdue_Summary_Sig</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47" w:author="John Hedlefs" w:date="2011-09-08T08:46:00Z"/>
                <w:color w:val="1F497D"/>
              </w:rPr>
            </w:pPr>
            <w:ins w:id="948" w:author="John Hedlefs" w:date="2011-09-08T08:46:00Z">
              <w:r>
                <w:rPr>
                  <w:color w:val="1F497D"/>
                </w:rPr>
                <w:t>Overdue Summary Sig</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49" w:author="John Hedlefs" w:date="2011-09-08T08:46:00Z"/>
                <w:color w:val="1F497D"/>
              </w:rPr>
            </w:pPr>
            <w:ins w:id="950" w:author="John Hedlefs" w:date="2011-09-08T08:46:00Z">
              <w:r>
                <w:rPr>
                  <w:color w:val="1F497D"/>
                </w:rPr>
                <w:t>&lt;BR&gt;Regards,%APP_NAME% Administrator</w:t>
              </w:r>
            </w:ins>
          </w:p>
        </w:tc>
      </w:tr>
      <w:tr w:rsidR="00B560D0" w:rsidTr="00B560D0">
        <w:trPr>
          <w:ins w:id="951"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52" w:author="John Hedlefs" w:date="2011-09-08T08:46:00Z"/>
                <w:color w:val="1F497D"/>
              </w:rPr>
            </w:pPr>
            <w:ins w:id="953" w:author="John Hedlefs" w:date="2011-09-08T08:46:00Z">
              <w:r>
                <w:rPr>
                  <w:color w:val="1F497D"/>
                </w:rPr>
                <w:t>Overdue_Summary_Subject</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54" w:author="John Hedlefs" w:date="2011-09-08T08:46:00Z"/>
                <w:color w:val="1F497D"/>
              </w:rPr>
            </w:pPr>
            <w:ins w:id="955" w:author="John Hedlefs" w:date="2011-09-08T08:46:00Z">
              <w:r>
                <w:rPr>
                  <w:color w:val="1F497D"/>
                </w:rPr>
                <w:t>Overdue Summary Message Subject</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56" w:author="John Hedlefs" w:date="2011-09-08T08:46:00Z"/>
                <w:color w:val="1F497D"/>
              </w:rPr>
            </w:pPr>
            <w:ins w:id="957" w:author="John Hedlefs" w:date="2011-09-08T08:46:00Z">
              <w:r>
                <w:rPr>
                  <w:color w:val="1F497D"/>
                </w:rPr>
                <w:t>%APP_NAME%  Overdue Summary.</w:t>
              </w:r>
            </w:ins>
          </w:p>
        </w:tc>
      </w:tr>
      <w:tr w:rsidR="00B560D0" w:rsidTr="00B560D0">
        <w:trPr>
          <w:ins w:id="958"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59" w:author="John Hedlefs" w:date="2011-09-08T08:46:00Z"/>
                <w:color w:val="1F497D"/>
              </w:rPr>
            </w:pPr>
            <w:ins w:id="960" w:author="John Hedlefs" w:date="2011-09-08T08:46:00Z">
              <w:r>
                <w:rPr>
                  <w:color w:val="1F497D"/>
                </w:rPr>
                <w:t>Student_Summary_NewStarter</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61" w:author="John Hedlefs" w:date="2011-09-08T08:46:00Z"/>
                <w:color w:val="1F497D"/>
              </w:rPr>
            </w:pPr>
            <w:ins w:id="962" w:author="John Hedlefs" w:date="2011-09-08T08:46:00Z">
              <w:r>
                <w:rPr>
                  <w:color w:val="1F497D"/>
                </w:rPr>
                <w:t>Student Summary - New Starter Greeting</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63" w:author="John Hedlefs" w:date="2011-09-08T08:46:00Z"/>
                <w:color w:val="1F497D"/>
              </w:rPr>
            </w:pPr>
            <w:ins w:id="964" w:author="John Hedlefs" w:date="2011-09-08T08:46:00Z">
              <w:r>
                <w:rPr>
                  <w:color w:val="1F497D"/>
                </w:rPr>
                <w:t>You have been registered for use of the %APP_NAME% WebSite at %URL%, &lt;BR&gt;Your UserName is %USERNAME% and your initial password is %PASSWORD%. &lt;BR&gt;Please login and change your password as soon as possible.</w:t>
              </w:r>
            </w:ins>
          </w:p>
        </w:tc>
      </w:tr>
      <w:tr w:rsidR="00B560D0" w:rsidTr="00B560D0">
        <w:trPr>
          <w:ins w:id="965"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66" w:author="John Hedlefs" w:date="2011-09-08T08:46:00Z"/>
                <w:color w:val="1F497D"/>
              </w:rPr>
            </w:pPr>
            <w:ins w:id="967" w:author="John Hedlefs" w:date="2011-09-08T08:46:00Z">
              <w:r>
                <w:rPr>
                  <w:color w:val="1F497D"/>
                </w:rPr>
                <w:t>Course_Completion_Certificate</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68" w:author="John Hedlefs" w:date="2011-09-08T08:46:00Z"/>
                <w:color w:val="1F497D"/>
              </w:rPr>
            </w:pPr>
            <w:ins w:id="969" w:author="John Hedlefs" w:date="2011-09-08T08:46:00Z">
              <w:r>
                <w:rPr>
                  <w:color w:val="1F497D"/>
                </w:rPr>
                <w:t>Course Completion Certificate</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70" w:author="John Hedlefs" w:date="2011-09-08T08:46:00Z"/>
                <w:color w:val="1F497D"/>
              </w:rPr>
            </w:pPr>
            <w:ins w:id="971" w:author="John Hedlefs" w:date="2011-09-08T08:46:00Z">
              <w:r>
                <w:rPr>
                  <w:color w:val="1F497D"/>
                </w:rPr>
                <w:t>Congratulations %USERNAME% on passing the %APP_NAME%  %COURSE% , your completion certificate is attached or may be reprinted from the website at %URL%.</w:t>
              </w:r>
            </w:ins>
          </w:p>
        </w:tc>
      </w:tr>
      <w:tr w:rsidR="00B560D0" w:rsidTr="00B560D0">
        <w:trPr>
          <w:ins w:id="972" w:author="John Hedlefs" w:date="2011-09-08T08:46:00Z"/>
        </w:trPr>
        <w:tc>
          <w:tcPr>
            <w:tcW w:w="54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560D0" w:rsidRDefault="00B560D0">
            <w:pPr>
              <w:rPr>
                <w:ins w:id="973" w:author="John Hedlefs" w:date="2011-09-08T08:46:00Z"/>
                <w:color w:val="1F497D"/>
              </w:rPr>
            </w:pPr>
            <w:ins w:id="974" w:author="John Hedlefs" w:date="2011-09-08T08:46:00Z">
              <w:r>
                <w:rPr>
                  <w:color w:val="1F497D"/>
                </w:rPr>
                <w:t>Email_Failure_delivery_notification</w:t>
              </w:r>
            </w:ins>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75" w:author="John Hedlefs" w:date="2011-09-08T08:46:00Z"/>
                <w:color w:val="1F497D"/>
              </w:rPr>
            </w:pPr>
            <w:ins w:id="976" w:author="John Hedlefs" w:date="2011-09-08T08:46:00Z">
              <w:r>
                <w:rPr>
                  <w:color w:val="1F497D"/>
                </w:rPr>
                <w:t>Email Failure delivery notification</w:t>
              </w:r>
            </w:ins>
          </w:p>
        </w:tc>
        <w:tc>
          <w:tcPr>
            <w:tcW w:w="8034" w:type="dxa"/>
            <w:tcBorders>
              <w:top w:val="nil"/>
              <w:left w:val="nil"/>
              <w:bottom w:val="single" w:sz="8" w:space="0" w:color="auto"/>
              <w:right w:val="single" w:sz="8" w:space="0" w:color="auto"/>
            </w:tcBorders>
            <w:tcMar>
              <w:top w:w="0" w:type="dxa"/>
              <w:left w:w="108" w:type="dxa"/>
              <w:bottom w:w="0" w:type="dxa"/>
              <w:right w:w="108" w:type="dxa"/>
            </w:tcMar>
            <w:hideMark/>
          </w:tcPr>
          <w:p w:rsidR="00B560D0" w:rsidRDefault="00B560D0">
            <w:pPr>
              <w:rPr>
                <w:ins w:id="977" w:author="John Hedlefs" w:date="2011-09-08T08:46:00Z"/>
                <w:color w:val="1F497D"/>
              </w:rPr>
            </w:pPr>
            <w:ins w:id="978" w:author="John Hedlefs" w:date="2011-09-08T08:46:00Z">
              <w:r>
                <w:rPr>
                  <w:color w:val="1F497D"/>
                </w:rPr>
                <w:t xml:space="preserve">Email Failure delivery notification, the following message failed to be sent for 3 days to the following email address: </w:t>
              </w:r>
            </w:ins>
          </w:p>
        </w:tc>
      </w:tr>
    </w:tbl>
    <w:p w:rsidR="00B560D0" w:rsidRDefault="00B560D0">
      <w:pPr>
        <w:spacing w:after="200" w:line="276" w:lineRule="auto"/>
        <w:rPr>
          <w:ins w:id="979" w:author="John Hedlefs" w:date="2011-09-08T08:43:00Z"/>
          <w:rFonts w:asciiTheme="majorHAnsi" w:eastAsiaTheme="majorEastAsia" w:hAnsiTheme="majorHAnsi" w:cstheme="majorBidi"/>
          <w:b/>
          <w:bCs/>
          <w:color w:val="365F91" w:themeColor="accent1" w:themeShade="BF"/>
          <w:sz w:val="28"/>
          <w:szCs w:val="28"/>
        </w:rPr>
      </w:pPr>
    </w:p>
    <w:p w:rsidR="00CF1A48" w:rsidRDefault="00CF1A48" w:rsidP="00CF1A48">
      <w:pPr>
        <w:pStyle w:val="Heading1"/>
        <w:jc w:val="both"/>
      </w:pPr>
      <w:bookmarkStart w:id="980" w:name="_Toc303235011"/>
      <w:r>
        <w:lastRenderedPageBreak/>
        <w:t>Appendix 1</w:t>
      </w:r>
      <w:bookmarkEnd w:id="746"/>
      <w:bookmarkEnd w:id="980"/>
    </w:p>
    <w:p w:rsidR="00CF1A48" w:rsidRDefault="00CF1A48" w:rsidP="00CF1A48"/>
    <w:p w:rsidR="00CF1A48" w:rsidRDefault="00CF1A48" w:rsidP="00CF1A48">
      <w:pPr>
        <w:rPr>
          <w:rFonts w:asciiTheme="minorHAnsi" w:hAnsiTheme="minorHAnsi" w:cstheme="minorBidi"/>
          <w:color w:val="1F497D" w:themeColor="dark2"/>
        </w:rPr>
      </w:pPr>
    </w:p>
    <w:p w:rsidR="00CF1A48" w:rsidRDefault="00CF1A48" w:rsidP="00CF1A48">
      <w:pPr>
        <w:pStyle w:val="Heading2"/>
      </w:pPr>
      <w:bookmarkStart w:id="981" w:name="_Toc302563673"/>
      <w:bookmarkStart w:id="982" w:name="_Toc303235012"/>
      <w:r>
        <w:t>new fields in tblReportSchedule</w:t>
      </w:r>
      <w:bookmarkEnd w:id="981"/>
      <w:bookmarkEnd w:id="982"/>
    </w:p>
    <w:p w:rsidR="00CF1A48" w:rsidRDefault="00CF1A48" w:rsidP="00CF1A48">
      <w:pPr>
        <w:rPr>
          <w:rFonts w:asciiTheme="minorHAnsi" w:hAnsiTheme="minorHAnsi" w:cstheme="minorBidi"/>
          <w:color w:val="1F497D" w:themeColor="dark2"/>
        </w:rPr>
      </w:pPr>
      <w:r>
        <w:rPr>
          <w:rFonts w:asciiTheme="minorHAnsi" w:hAnsiTheme="minorHAnsi" w:cstheme="minorBidi"/>
          <w:color w:val="1F497D" w:themeColor="dark2"/>
        </w:rPr>
        <w:t>New fields highlighted in yellow</w:t>
      </w:r>
    </w:p>
    <w:tbl>
      <w:tblPr>
        <w:tblW w:w="0" w:type="auto"/>
        <w:tblCellMar>
          <w:left w:w="0" w:type="dxa"/>
          <w:right w:w="0" w:type="dxa"/>
        </w:tblCellMar>
        <w:tblLook w:val="04A0"/>
      </w:tblPr>
      <w:tblGrid>
        <w:gridCol w:w="3049"/>
        <w:gridCol w:w="2405"/>
        <w:gridCol w:w="4122"/>
      </w:tblGrid>
      <w:tr w:rsidR="00CF1A48" w:rsidTr="007835B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ScheduleID</w:t>
            </w:r>
          </w:p>
        </w:tc>
        <w:tc>
          <w:tcPr>
            <w:tcW w:w="31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UserID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LastRun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Last date on which the Report was delivered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highlight w:val="yellow"/>
              </w:rPr>
            </w:pPr>
            <w:r>
              <w:rPr>
                <w:highlight w:val="yellow"/>
              </w:rPr>
              <w:t>NextRun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highlight w:val="yellow"/>
              </w:rPr>
            </w:pPr>
            <w:r>
              <w:rPr>
                <w:highlight w:val="yellow"/>
              </w:rP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highlight w:val="yellow"/>
              </w:rPr>
              <w:t>Next date on which the Report will be delivered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ReportDuration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Not used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ReportDurationPeriod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Not used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ReportStartDate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First day report will be delivered on</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ReportFrequency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Interval</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ReportFrequencyPeriod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 = Day</w:t>
            </w:r>
          </w:p>
          <w:p w:rsidR="00CF1A48" w:rsidRDefault="00CF1A48" w:rsidP="007835B2">
            <w:r>
              <w:t>W = Week</w:t>
            </w:r>
          </w:p>
          <w:p w:rsidR="00CF1A48" w:rsidRDefault="00CF1A48" w:rsidP="007835B2">
            <w:r>
              <w:t>M = Month</w:t>
            </w:r>
          </w:p>
          <w:p w:rsidR="00CF1A48" w:rsidRDefault="00CF1A48" w:rsidP="007835B2">
            <w:r>
              <w:t>Y = Year</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DocumentType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ParamOrganisationID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ParamCompleted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ParamStatus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ParamFailCount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ParamCourseIDs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nvarchar(800)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ParamHistoricCourseIDs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nvarchar(800)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ParamAllUnits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ParamTimeExpired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ParamTimeExpiredPeriod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ParamQuizStatus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ParamGroupBy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ParamGroupingOption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ParamFirstName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ParamLastName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ParamUserName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ParamEmail</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ParamIncludeInactive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ParamSubject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ParamBody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ParamProfileID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ParamOnlyUsersWithShortfall</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ParamEffectiveDate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Used when IsPeriodic = N or O</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ParamSortBy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lastRenderedPageBreak/>
              <w:t>ParamClassificationID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ParamUnitIDs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nvarchar(MAX)</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ParamLangCode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nvarchar(10)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IsPeriodic</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 = Now</w:t>
            </w:r>
          </w:p>
          <w:p w:rsidR="00CF1A48" w:rsidRDefault="00CF1A48" w:rsidP="007835B2">
            <w:pPr>
              <w:rPr>
                <w:b/>
                <w:bCs/>
                <w:highlight w:val="yellow"/>
              </w:rPr>
            </w:pPr>
            <w:r>
              <w:rPr>
                <w:b/>
                <w:bCs/>
                <w:highlight w:val="yellow"/>
              </w:rPr>
              <w:t>O = Once Only</w:t>
            </w:r>
          </w:p>
          <w:p w:rsidR="00CF1A48" w:rsidRDefault="00CF1A48" w:rsidP="007835B2">
            <w:pPr>
              <w:rPr>
                <w:b/>
                <w:bCs/>
                <w:highlight w:val="yellow"/>
              </w:rPr>
            </w:pPr>
            <w:r>
              <w:rPr>
                <w:b/>
                <w:bCs/>
                <w:highlight w:val="yellow"/>
              </w:rPr>
              <w:t>M = More than once</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ParamDateTo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Used when IsPeriodic = N or O</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ParamDateFrom</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Used when IsPeriodic = N or O</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ParamLicensingPeriod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ParamProfilePeriodID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ReportEndDate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Last date that Report can be delivered on.</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ReportTitle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nvarchar(100)</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 Title</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NumberOfReports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Number of times report is delivered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ReportPeriodType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1 = all</w:t>
            </w:r>
          </w:p>
          <w:p w:rsidR="00CF1A48" w:rsidRDefault="00CF1A48" w:rsidP="007835B2">
            <w:pPr>
              <w:rPr>
                <w:b/>
                <w:bCs/>
                <w:highlight w:val="yellow"/>
              </w:rPr>
            </w:pPr>
            <w:r>
              <w:rPr>
                <w:b/>
                <w:bCs/>
                <w:highlight w:val="yellow"/>
              </w:rPr>
              <w:t>2 = precceding N days</w:t>
            </w:r>
          </w:p>
          <w:p w:rsidR="00CF1A48" w:rsidRDefault="00CF1A48" w:rsidP="007835B2">
            <w:pPr>
              <w:rPr>
                <w:b/>
                <w:bCs/>
                <w:highlight w:val="yellow"/>
              </w:rPr>
            </w:pPr>
            <w:r>
              <w:rPr>
                <w:b/>
                <w:bCs/>
                <w:highlight w:val="yellow"/>
              </w:rPr>
              <w:t>3 = From specified date to report date</w:t>
            </w:r>
          </w:p>
        </w:tc>
      </w:tr>
      <w:tr w:rsidR="00CF1A48" w:rsidTr="007835B2">
        <w:trPr>
          <w:trHeight w:val="241"/>
        </w:trPr>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ReportFromDate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The DateFrom when ReportPeriodType = 3</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rFonts w:ascii="Times New Roman" w:eastAsia="Times New Roman" w:hAnsi="Times New Roman" w:cs="Times New Roman"/>
                <w:sz w:val="20"/>
                <w:szCs w:val="20"/>
              </w:rPr>
            </w:pP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rFonts w:ascii="Times New Roman" w:eastAsia="Times New Roman" w:hAnsi="Times New Roman" w:cs="Times New Roman"/>
                <w:sz w:val="20"/>
                <w:szCs w:val="20"/>
              </w:rPr>
            </w:pP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rFonts w:ascii="Times New Roman" w:eastAsia="Times New Roman" w:hAnsi="Times New Roman" w:cs="Times New Roman"/>
                <w:sz w:val="20"/>
                <w:szCs w:val="20"/>
              </w:rPr>
            </w:pP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CCList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varchar(MAX)</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Comma separated list of CC userIDs</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color w:val="000000" w:themeColor="text1"/>
                <w:highlight w:val="yellow"/>
              </w:rPr>
            </w:pPr>
            <w:r>
              <w:rPr>
                <w:b/>
                <w:color w:val="000000" w:themeColor="text1"/>
                <w:highlight w:val="yellow"/>
              </w:rPr>
              <w:t>LastUpdatedBy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color w:val="000000" w:themeColor="text1"/>
                <w:highlight w:val="yellow"/>
              </w:rPr>
            </w:pPr>
            <w:r>
              <w:rPr>
                <w:b/>
                <w:bCs/>
                <w:color w:val="000000" w:themeColor="text1"/>
                <w:highlight w:val="yellow"/>
              </w:rP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UserID of last person to edit the schedule</w:t>
            </w:r>
          </w:p>
        </w:tc>
      </w:tr>
      <w:tr w:rsidR="00CF1A48" w:rsidTr="007835B2">
        <w:tc>
          <w:tcPr>
            <w:tcW w:w="3192" w:type="dxa"/>
            <w:tcBorders>
              <w:top w:val="nil"/>
              <w:left w:val="single" w:sz="8" w:space="0" w:color="auto"/>
              <w:bottom w:val="nil"/>
              <w:right w:val="single" w:sz="8" w:space="0" w:color="auto"/>
            </w:tcBorders>
            <w:tcMar>
              <w:top w:w="0" w:type="dxa"/>
              <w:left w:w="108" w:type="dxa"/>
              <w:bottom w:w="0" w:type="dxa"/>
              <w:right w:w="108" w:type="dxa"/>
            </w:tcMar>
            <w:hideMark/>
          </w:tcPr>
          <w:p w:rsidR="00CF1A48" w:rsidRDefault="00CF1A48" w:rsidP="007835B2">
            <w:pPr>
              <w:rPr>
                <w:b/>
                <w:color w:val="000000" w:themeColor="text1"/>
                <w:highlight w:val="yellow"/>
              </w:rPr>
            </w:pPr>
            <w:r>
              <w:rPr>
                <w:b/>
                <w:color w:val="000000" w:themeColor="text1"/>
                <w:highlight w:val="yellow"/>
              </w:rPr>
              <w:t>LastUpdated</w:t>
            </w:r>
          </w:p>
        </w:tc>
        <w:tc>
          <w:tcPr>
            <w:tcW w:w="3192" w:type="dxa"/>
            <w:tcBorders>
              <w:top w:val="nil"/>
              <w:left w:val="nil"/>
              <w:bottom w:val="nil"/>
              <w:right w:val="single" w:sz="8" w:space="0" w:color="auto"/>
            </w:tcBorders>
            <w:tcMar>
              <w:top w:w="0" w:type="dxa"/>
              <w:left w:w="108" w:type="dxa"/>
              <w:bottom w:w="0" w:type="dxa"/>
              <w:right w:w="108" w:type="dxa"/>
            </w:tcMar>
            <w:hideMark/>
          </w:tcPr>
          <w:p w:rsidR="00CF1A48" w:rsidRDefault="00CF1A48" w:rsidP="007835B2">
            <w:pPr>
              <w:rPr>
                <w:b/>
                <w:color w:val="000000" w:themeColor="text1"/>
                <w:highlight w:val="yellow"/>
              </w:rPr>
            </w:pPr>
            <w:r>
              <w:rPr>
                <w:b/>
                <w:color w:val="000000" w:themeColor="text1"/>
                <w:highlight w:val="yellow"/>
              </w:rPr>
              <w:t>datetime</w:t>
            </w:r>
          </w:p>
        </w:tc>
        <w:tc>
          <w:tcPr>
            <w:tcW w:w="6226" w:type="dxa"/>
            <w:tcBorders>
              <w:top w:val="nil"/>
              <w:left w:val="nil"/>
              <w:bottom w:val="nil"/>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3192" w:type="dxa"/>
            <w:tcBorders>
              <w:top w:val="nil"/>
              <w:left w:val="nil"/>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6226" w:type="dxa"/>
            <w:tcBorders>
              <w:top w:val="nil"/>
              <w:left w:val="nil"/>
              <w:bottom w:val="nil"/>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3192" w:type="dxa"/>
            <w:tcBorders>
              <w:top w:val="nil"/>
              <w:left w:val="nil"/>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6226" w:type="dxa"/>
            <w:tcBorders>
              <w:top w:val="nil"/>
              <w:left w:val="nil"/>
              <w:bottom w:val="nil"/>
              <w:right w:val="single" w:sz="8" w:space="0" w:color="auto"/>
            </w:tcBorders>
            <w:tcMar>
              <w:top w:w="0" w:type="dxa"/>
              <w:left w:w="108" w:type="dxa"/>
              <w:bottom w:w="0" w:type="dxa"/>
              <w:right w:w="108" w:type="dxa"/>
            </w:tcMar>
          </w:tcPr>
          <w:p w:rsidR="00CF1A48" w:rsidRDefault="00CF1A48" w:rsidP="007835B2"/>
        </w:tc>
      </w:tr>
      <w:tr w:rsidR="00CF1A48" w:rsidTr="007835B2">
        <w:trPr>
          <w:trHeight w:val="80"/>
        </w:trPr>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3192"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bl>
    <w:p w:rsidR="00CF1A48" w:rsidRDefault="00CF1A48" w:rsidP="00CF1A48">
      <w:pPr>
        <w:rPr>
          <w:color w:val="1F497D" w:themeColor="dark2"/>
        </w:rPr>
      </w:pPr>
    </w:p>
    <w:p w:rsidR="00CF1A48" w:rsidRDefault="00CF1A48" w:rsidP="00CF1A48">
      <w:pPr>
        <w:spacing w:after="200" w:line="276" w:lineRule="auto"/>
        <w:rPr>
          <w:color w:val="1F497D" w:themeColor="dark2"/>
        </w:rPr>
      </w:pPr>
      <w:r>
        <w:rPr>
          <w:color w:val="1F497D" w:themeColor="dark2"/>
        </w:rPr>
        <w:br w:type="page"/>
      </w:r>
    </w:p>
    <w:p w:rsidR="00CF1A48" w:rsidRDefault="00CF1A48" w:rsidP="00CF1A48">
      <w:pPr>
        <w:rPr>
          <w:rFonts w:asciiTheme="minorHAnsi" w:hAnsiTheme="minorHAnsi" w:cstheme="minorBidi"/>
          <w:color w:val="1F497D" w:themeColor="dark2"/>
        </w:rPr>
      </w:pPr>
    </w:p>
    <w:p w:rsidR="00CF1A48" w:rsidRDefault="00CF1A48" w:rsidP="00CF1A48">
      <w:pPr>
        <w:pStyle w:val="Heading2"/>
      </w:pPr>
      <w:bookmarkStart w:id="983" w:name="_Toc302563674"/>
      <w:bookmarkStart w:id="984" w:name="_Toc303235013"/>
      <w:r>
        <w:t>definition of new table tblSchedulesAudit</w:t>
      </w:r>
      <w:bookmarkEnd w:id="983"/>
      <w:bookmarkEnd w:id="984"/>
    </w:p>
    <w:p w:rsidR="00CF1A48" w:rsidRDefault="00CF1A48" w:rsidP="00CF1A48">
      <w:pPr>
        <w:rPr>
          <w:rFonts w:asciiTheme="minorHAnsi" w:hAnsiTheme="minorHAnsi" w:cstheme="minorBidi"/>
          <w:color w:val="1F497D" w:themeColor="dark2"/>
        </w:rPr>
      </w:pPr>
    </w:p>
    <w:tbl>
      <w:tblPr>
        <w:tblW w:w="0" w:type="auto"/>
        <w:tblCellMar>
          <w:left w:w="0" w:type="dxa"/>
          <w:right w:w="0" w:type="dxa"/>
        </w:tblCellMar>
        <w:tblLook w:val="04A0"/>
      </w:tblPr>
      <w:tblGrid>
        <w:gridCol w:w="3049"/>
        <w:gridCol w:w="2405"/>
        <w:gridCol w:w="4122"/>
      </w:tblGrid>
      <w:tr w:rsidR="00CF1A48" w:rsidTr="007835B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AuditID</w:t>
            </w:r>
          </w:p>
        </w:tc>
        <w:tc>
          <w:tcPr>
            <w:tcW w:w="31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Autoincrement key</w:t>
            </w:r>
          </w:p>
        </w:tc>
      </w:tr>
      <w:tr w:rsidR="00CF1A48" w:rsidTr="007835B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ScheduleID</w:t>
            </w:r>
          </w:p>
        </w:tc>
        <w:tc>
          <w:tcPr>
            <w:tcW w:w="31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UserID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LastRun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Last date on which the Report was delivered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highlight w:val="yellow"/>
              </w:rPr>
            </w:pPr>
            <w:r>
              <w:rPr>
                <w:highlight w:val="yellow"/>
              </w:rPr>
              <w:t>NextRun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highlight w:val="yellow"/>
              </w:rPr>
            </w:pPr>
            <w:r>
              <w:rPr>
                <w:highlight w:val="yellow"/>
              </w:rP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highlight w:val="yellow"/>
              </w:rPr>
              <w:t>Next date on which the Report will be delivered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ReportDuration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Not used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ReportDurationPeriod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Not used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ReportStartDate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First day report will be delivered on</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ReportFrequency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Interval</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ReportFrequencyPeriod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 = Day</w:t>
            </w:r>
          </w:p>
          <w:p w:rsidR="00CF1A48" w:rsidRDefault="00CF1A48" w:rsidP="007835B2">
            <w:r>
              <w:t>W = Week</w:t>
            </w:r>
          </w:p>
          <w:p w:rsidR="00CF1A48" w:rsidRDefault="00CF1A48" w:rsidP="007835B2">
            <w:r>
              <w:t>M = Month</w:t>
            </w:r>
          </w:p>
          <w:p w:rsidR="00CF1A48" w:rsidRDefault="00CF1A48" w:rsidP="007835B2">
            <w:r>
              <w:t>Y = Year</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DocumentType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ParamOrganisationID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ParamCompleted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ParamStatus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ParamFailCount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ParamCourseIDs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nvarchar(800)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ParamHistoricCourseIDs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nvarchar(800)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ParamAllUnits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ParamTimeExpired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ParamTimeExpiredPeriod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ParamQuizStatus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ParamGroupBy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ParamGroupingOption</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ParamFirstName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ParamLastName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ParamUserName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ParamEmail</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ParamIncludeInactive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ParamSubject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ParamBody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nvarchar(200)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ParamProfileID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ParamOnlyUsersWithShortfall</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ParamEffectiveDate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Used when IsPeriodic = N or O</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ParamSortBy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ParamClassificationID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lastRenderedPageBreak/>
              <w:t>ParamUnitIDs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nvarchar(MAX)</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ParamLangCode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nvarchar(10)</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IsPeriodic</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Char(1)</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 = Now</w:t>
            </w:r>
          </w:p>
          <w:p w:rsidR="00CF1A48" w:rsidRDefault="00CF1A48" w:rsidP="007835B2">
            <w:pPr>
              <w:rPr>
                <w:b/>
                <w:bCs/>
                <w:highlight w:val="yellow"/>
              </w:rPr>
            </w:pPr>
            <w:r>
              <w:rPr>
                <w:b/>
                <w:bCs/>
                <w:highlight w:val="yellow"/>
              </w:rPr>
              <w:t>O = Once Only</w:t>
            </w:r>
          </w:p>
          <w:p w:rsidR="00CF1A48" w:rsidRDefault="00CF1A48" w:rsidP="007835B2">
            <w:pPr>
              <w:rPr>
                <w:b/>
                <w:bCs/>
                <w:highlight w:val="yellow"/>
              </w:rPr>
            </w:pPr>
            <w:r>
              <w:rPr>
                <w:b/>
                <w:bCs/>
                <w:highlight w:val="yellow"/>
              </w:rPr>
              <w:t>M = More than once</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ParamDateTo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Used when IsPeriodic = N or O</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ParamDateFrom</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Used when IsPeriodic = N or O</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ParamLicensingPeriod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r>
              <w:t>ParamProfilePeriodID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ReportEndDate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Last date that Report can be delivered on.</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ReportTitle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nvarchar(100)</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 Title</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NumberOfReports</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Number of times report is delivered</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ReportPeriodType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1 = all</w:t>
            </w:r>
          </w:p>
          <w:p w:rsidR="00CF1A48" w:rsidRDefault="00CF1A48" w:rsidP="007835B2">
            <w:pPr>
              <w:rPr>
                <w:b/>
                <w:bCs/>
                <w:highlight w:val="yellow"/>
              </w:rPr>
            </w:pPr>
            <w:r>
              <w:rPr>
                <w:b/>
                <w:bCs/>
                <w:highlight w:val="yellow"/>
              </w:rPr>
              <w:t>2 = precceding N days</w:t>
            </w:r>
          </w:p>
          <w:p w:rsidR="00CF1A48" w:rsidRDefault="00CF1A48" w:rsidP="007835B2">
            <w:pPr>
              <w:rPr>
                <w:b/>
                <w:bCs/>
                <w:highlight w:val="yellow"/>
              </w:rPr>
            </w:pPr>
            <w:r>
              <w:rPr>
                <w:b/>
                <w:bCs/>
                <w:highlight w:val="yellow"/>
              </w:rPr>
              <w:t>3 = From specified date to report date</w:t>
            </w:r>
          </w:p>
        </w:tc>
      </w:tr>
      <w:tr w:rsidR="00CF1A48" w:rsidTr="007835B2">
        <w:trPr>
          <w:trHeight w:val="241"/>
        </w:trPr>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ReportFromDate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datetime</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The DateFrom when ReportPeriodType = 3</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rFonts w:ascii="Times New Roman" w:eastAsia="Times New Roman" w:hAnsi="Times New Roman" w:cs="Times New Roman"/>
                <w:sz w:val="20"/>
                <w:szCs w:val="20"/>
              </w:rPr>
            </w:pP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rFonts w:ascii="Times New Roman" w:eastAsia="Times New Roman" w:hAnsi="Times New Roman" w:cs="Times New Roman"/>
                <w:sz w:val="20"/>
                <w:szCs w:val="20"/>
              </w:rPr>
            </w:pP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rFonts w:ascii="Times New Roman" w:eastAsia="Times New Roman" w:hAnsi="Times New Roman" w:cs="Times New Roman"/>
                <w:sz w:val="20"/>
                <w:szCs w:val="20"/>
              </w:rPr>
            </w:pP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CCList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varchar(MAX)</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Comma separated list of CC userIDs</w:t>
            </w:r>
          </w:p>
        </w:tc>
      </w:tr>
      <w:tr w:rsidR="00CF1A48" w:rsidTr="007835B2">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color w:val="000000" w:themeColor="text1"/>
                <w:highlight w:val="yellow"/>
              </w:rPr>
            </w:pPr>
            <w:r>
              <w:rPr>
                <w:b/>
                <w:color w:val="000000" w:themeColor="text1"/>
                <w:highlight w:val="yellow"/>
              </w:rPr>
              <w:t>LastUpdatedBy</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color w:val="000000" w:themeColor="text1"/>
                <w:highlight w:val="yellow"/>
              </w:rPr>
            </w:pPr>
            <w:r>
              <w:rPr>
                <w:b/>
                <w:bCs/>
                <w:color w:val="000000" w:themeColor="text1"/>
                <w:highlight w:val="yellow"/>
              </w:rPr>
              <w:t>int</w:t>
            </w:r>
          </w:p>
        </w:tc>
        <w:tc>
          <w:tcPr>
            <w:tcW w:w="6226" w:type="dxa"/>
            <w:tcBorders>
              <w:top w:val="nil"/>
              <w:left w:val="nil"/>
              <w:bottom w:val="single" w:sz="8" w:space="0" w:color="auto"/>
              <w:right w:val="single" w:sz="8" w:space="0" w:color="auto"/>
            </w:tcBorders>
            <w:tcMar>
              <w:top w:w="0" w:type="dxa"/>
              <w:left w:w="108" w:type="dxa"/>
              <w:bottom w:w="0" w:type="dxa"/>
              <w:right w:w="108" w:type="dxa"/>
            </w:tcMar>
            <w:hideMark/>
          </w:tcPr>
          <w:p w:rsidR="00CF1A48" w:rsidRDefault="00CF1A48" w:rsidP="007835B2">
            <w:pPr>
              <w:rPr>
                <w:b/>
                <w:bCs/>
                <w:highlight w:val="yellow"/>
              </w:rPr>
            </w:pPr>
            <w:r>
              <w:rPr>
                <w:b/>
                <w:bCs/>
                <w:highlight w:val="yellow"/>
              </w:rPr>
              <w:t>UserID of last person to edit the schedule</w:t>
            </w:r>
          </w:p>
        </w:tc>
      </w:tr>
      <w:tr w:rsidR="00CF1A48" w:rsidTr="007835B2">
        <w:tc>
          <w:tcPr>
            <w:tcW w:w="3192" w:type="dxa"/>
            <w:tcBorders>
              <w:top w:val="nil"/>
              <w:left w:val="single" w:sz="8" w:space="0" w:color="auto"/>
              <w:bottom w:val="nil"/>
              <w:right w:val="single" w:sz="8" w:space="0" w:color="auto"/>
            </w:tcBorders>
            <w:tcMar>
              <w:top w:w="0" w:type="dxa"/>
              <w:left w:w="108" w:type="dxa"/>
              <w:bottom w:w="0" w:type="dxa"/>
              <w:right w:w="108" w:type="dxa"/>
            </w:tcMar>
            <w:hideMark/>
          </w:tcPr>
          <w:p w:rsidR="00CF1A48" w:rsidRDefault="00CF1A48" w:rsidP="007835B2">
            <w:pPr>
              <w:rPr>
                <w:b/>
                <w:color w:val="000000" w:themeColor="text1"/>
                <w:highlight w:val="yellow"/>
              </w:rPr>
            </w:pPr>
            <w:r>
              <w:rPr>
                <w:b/>
                <w:color w:val="000000" w:themeColor="text1"/>
                <w:highlight w:val="yellow"/>
              </w:rPr>
              <w:t>LastUpdated</w:t>
            </w:r>
          </w:p>
        </w:tc>
        <w:tc>
          <w:tcPr>
            <w:tcW w:w="3192" w:type="dxa"/>
            <w:tcBorders>
              <w:top w:val="nil"/>
              <w:left w:val="nil"/>
              <w:bottom w:val="nil"/>
              <w:right w:val="single" w:sz="8" w:space="0" w:color="auto"/>
            </w:tcBorders>
            <w:tcMar>
              <w:top w:w="0" w:type="dxa"/>
              <w:left w:w="108" w:type="dxa"/>
              <w:bottom w:w="0" w:type="dxa"/>
              <w:right w:w="108" w:type="dxa"/>
            </w:tcMar>
            <w:hideMark/>
          </w:tcPr>
          <w:p w:rsidR="00CF1A48" w:rsidRDefault="00CF1A48" w:rsidP="007835B2">
            <w:pPr>
              <w:rPr>
                <w:b/>
                <w:color w:val="000000" w:themeColor="text1"/>
                <w:highlight w:val="yellow"/>
              </w:rPr>
            </w:pPr>
            <w:r>
              <w:rPr>
                <w:b/>
                <w:color w:val="000000" w:themeColor="text1"/>
                <w:highlight w:val="yellow"/>
              </w:rPr>
              <w:t>datetime</w:t>
            </w:r>
          </w:p>
        </w:tc>
        <w:tc>
          <w:tcPr>
            <w:tcW w:w="6226" w:type="dxa"/>
            <w:tcBorders>
              <w:top w:val="nil"/>
              <w:left w:val="nil"/>
              <w:bottom w:val="nil"/>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3192" w:type="dxa"/>
            <w:tcBorders>
              <w:top w:val="nil"/>
              <w:left w:val="nil"/>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6226" w:type="dxa"/>
            <w:tcBorders>
              <w:top w:val="nil"/>
              <w:left w:val="nil"/>
              <w:bottom w:val="nil"/>
              <w:right w:val="single" w:sz="8" w:space="0" w:color="auto"/>
            </w:tcBorders>
            <w:tcMar>
              <w:top w:w="0" w:type="dxa"/>
              <w:left w:w="108" w:type="dxa"/>
              <w:bottom w:w="0" w:type="dxa"/>
              <w:right w:w="108" w:type="dxa"/>
            </w:tcMar>
          </w:tcPr>
          <w:p w:rsidR="00CF1A48" w:rsidRDefault="00CF1A48" w:rsidP="007835B2"/>
        </w:tc>
      </w:tr>
      <w:tr w:rsidR="00CF1A48" w:rsidTr="007835B2">
        <w:tc>
          <w:tcPr>
            <w:tcW w:w="3192" w:type="dxa"/>
            <w:tcBorders>
              <w:top w:val="nil"/>
              <w:left w:val="single" w:sz="8" w:space="0" w:color="auto"/>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3192" w:type="dxa"/>
            <w:tcBorders>
              <w:top w:val="nil"/>
              <w:left w:val="nil"/>
              <w:bottom w:val="nil"/>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6226" w:type="dxa"/>
            <w:tcBorders>
              <w:top w:val="nil"/>
              <w:left w:val="nil"/>
              <w:bottom w:val="nil"/>
              <w:right w:val="single" w:sz="8" w:space="0" w:color="auto"/>
            </w:tcBorders>
            <w:tcMar>
              <w:top w:w="0" w:type="dxa"/>
              <w:left w:w="108" w:type="dxa"/>
              <w:bottom w:w="0" w:type="dxa"/>
              <w:right w:w="108" w:type="dxa"/>
            </w:tcMar>
          </w:tcPr>
          <w:p w:rsidR="00CF1A48" w:rsidRDefault="00CF1A48" w:rsidP="007835B2"/>
        </w:tc>
      </w:tr>
      <w:tr w:rsidR="00CF1A48" w:rsidTr="007835B2">
        <w:trPr>
          <w:trHeight w:val="80"/>
        </w:trPr>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3192"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pPr>
              <w:rPr>
                <w:color w:val="1F497D" w:themeColor="dark2"/>
              </w:rPr>
            </w:pPr>
          </w:p>
        </w:tc>
        <w:tc>
          <w:tcPr>
            <w:tcW w:w="6226" w:type="dxa"/>
            <w:tcBorders>
              <w:top w:val="nil"/>
              <w:left w:val="nil"/>
              <w:bottom w:val="single" w:sz="8" w:space="0" w:color="auto"/>
              <w:right w:val="single" w:sz="8" w:space="0" w:color="auto"/>
            </w:tcBorders>
            <w:tcMar>
              <w:top w:w="0" w:type="dxa"/>
              <w:left w:w="108" w:type="dxa"/>
              <w:bottom w:w="0" w:type="dxa"/>
              <w:right w:w="108" w:type="dxa"/>
            </w:tcMar>
          </w:tcPr>
          <w:p w:rsidR="00CF1A48" w:rsidRDefault="00CF1A48" w:rsidP="007835B2"/>
        </w:tc>
      </w:tr>
    </w:tbl>
    <w:p w:rsidR="00CF1A48" w:rsidRDefault="00CF1A48" w:rsidP="00CF1A48">
      <w:pPr>
        <w:rPr>
          <w:rFonts w:asciiTheme="minorHAnsi" w:hAnsiTheme="minorHAnsi" w:cstheme="minorBidi"/>
          <w:color w:val="1F497D" w:themeColor="dark2"/>
        </w:rPr>
      </w:pPr>
    </w:p>
    <w:p w:rsidR="00CF1A48" w:rsidRDefault="00CF1A48" w:rsidP="00CF1A48">
      <w:pPr>
        <w:spacing w:after="200" w:line="276" w:lineRule="auto"/>
        <w:rPr>
          <w:rFonts w:asciiTheme="minorHAnsi" w:hAnsiTheme="minorHAnsi" w:cstheme="minorBidi"/>
          <w:color w:val="1F497D" w:themeColor="dark2"/>
        </w:rPr>
      </w:pPr>
      <w:r>
        <w:rPr>
          <w:rFonts w:asciiTheme="minorHAnsi" w:hAnsiTheme="minorHAnsi" w:cstheme="minorBidi"/>
          <w:color w:val="1F497D" w:themeColor="dark2"/>
        </w:rPr>
        <w:br w:type="page"/>
      </w:r>
    </w:p>
    <w:p w:rsidR="00CF1A48" w:rsidRDefault="00CF1A48" w:rsidP="00CF1A48">
      <w:pPr>
        <w:rPr>
          <w:rFonts w:asciiTheme="minorHAnsi" w:hAnsiTheme="minorHAnsi" w:cstheme="minorBidi"/>
          <w:color w:val="1F497D" w:themeColor="dark2"/>
        </w:rPr>
      </w:pPr>
    </w:p>
    <w:p w:rsidR="00CF1A48" w:rsidRPr="008A6812" w:rsidRDefault="00CF1A48" w:rsidP="00CF1A48">
      <w:pPr>
        <w:pStyle w:val="Heading2"/>
      </w:pPr>
      <w:bookmarkStart w:id="985" w:name="_Toc302563675"/>
      <w:bookmarkStart w:id="986" w:name="_Toc303235014"/>
      <w:r w:rsidRPr="008A6812">
        <w:t>definition of new table tblOrganisationCourseNotifyOptions</w:t>
      </w:r>
      <w:bookmarkEnd w:id="985"/>
      <w:bookmarkEnd w:id="986"/>
    </w:p>
    <w:tbl>
      <w:tblPr>
        <w:tblStyle w:val="TableGrid"/>
        <w:tblW w:w="0" w:type="auto"/>
        <w:tblLook w:val="04A0"/>
      </w:tblPr>
      <w:tblGrid>
        <w:gridCol w:w="3192"/>
        <w:gridCol w:w="3192"/>
        <w:gridCol w:w="3192"/>
      </w:tblGrid>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b/>
                <w:color w:val="1F497D" w:themeColor="dark2"/>
                <w:highlight w:val="yellow"/>
              </w:rPr>
            </w:pPr>
            <w:r>
              <w:rPr>
                <w:rFonts w:asciiTheme="minorHAnsi" w:hAnsiTheme="minorHAnsi" w:cstheme="minorBidi"/>
                <w:b/>
                <w:color w:val="1F497D" w:themeColor="dark2"/>
                <w:highlight w:val="yellow"/>
              </w:rPr>
              <w:t>name</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b/>
                <w:color w:val="1F497D" w:themeColor="dark2"/>
                <w:highlight w:val="yellow"/>
              </w:rPr>
            </w:pPr>
            <w:r>
              <w:rPr>
                <w:rFonts w:asciiTheme="minorHAnsi" w:hAnsiTheme="minorHAnsi" w:cstheme="minorBidi"/>
                <w:b/>
                <w:color w:val="1F497D" w:themeColor="dark2"/>
                <w:highlight w:val="yellow"/>
              </w:rPr>
              <w:t>type</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b/>
                <w:color w:val="1F497D" w:themeColor="dark2"/>
                <w:highlight w:val="yellow"/>
              </w:rPr>
            </w:pPr>
            <w:r>
              <w:rPr>
                <w:rFonts w:asciiTheme="minorHAnsi" w:hAnsiTheme="minorHAnsi" w:cstheme="minorBidi"/>
                <w:b/>
                <w:color w:val="1F497D" w:themeColor="dark2"/>
                <w:highlight w:val="yellow"/>
              </w:rPr>
              <w:t>Default value</w:t>
            </w: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OrgCourseNotifyID</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int</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autoincrement</w:t>
            </w: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OrganisationID</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int</w:t>
            </w:r>
          </w:p>
        </w:tc>
        <w:tc>
          <w:tcPr>
            <w:tcW w:w="3192" w:type="dxa"/>
            <w:tcBorders>
              <w:top w:val="single" w:sz="4" w:space="0" w:color="auto"/>
              <w:left w:val="single" w:sz="4" w:space="0" w:color="auto"/>
              <w:bottom w:val="single" w:sz="4" w:space="0" w:color="auto"/>
              <w:right w:val="single" w:sz="4" w:space="0" w:color="auto"/>
            </w:tcBorders>
          </w:tcPr>
          <w:p w:rsidR="00CF1A48" w:rsidRDefault="00CF1A48" w:rsidP="007835B2">
            <w:pPr>
              <w:rPr>
                <w:rFonts w:asciiTheme="minorHAnsi" w:hAnsiTheme="minorHAnsi" w:cstheme="minorBidi"/>
                <w:color w:val="1F497D" w:themeColor="dark2"/>
                <w:highlight w:val="yellow"/>
              </w:rPr>
            </w:pP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CourseID</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int</w:t>
            </w:r>
          </w:p>
        </w:tc>
        <w:tc>
          <w:tcPr>
            <w:tcW w:w="3192" w:type="dxa"/>
            <w:tcBorders>
              <w:top w:val="single" w:sz="4" w:space="0" w:color="auto"/>
              <w:left w:val="single" w:sz="4" w:space="0" w:color="auto"/>
              <w:bottom w:val="single" w:sz="4" w:space="0" w:color="auto"/>
              <w:right w:val="single" w:sz="4" w:space="0" w:color="auto"/>
            </w:tcBorders>
          </w:tcPr>
          <w:p w:rsidR="00CF1A48" w:rsidRDefault="00CF1A48" w:rsidP="007835B2">
            <w:pPr>
              <w:rPr>
                <w:rFonts w:asciiTheme="minorHAnsi" w:hAnsiTheme="minorHAnsi" w:cstheme="minorBidi"/>
                <w:color w:val="1F497D" w:themeColor="dark2"/>
                <w:highlight w:val="yellow"/>
              </w:rPr>
            </w:pP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NotifyManagers</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bit</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0</w:t>
            </w: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SummaryAllUsers</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bit</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1</w:t>
            </w: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SummaryPeriodType</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char(1)</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D</w:t>
            </w:r>
          </w:p>
        </w:tc>
      </w:tr>
      <w:tr w:rsidR="00CF1A48" w:rsidTr="007835B2">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SummaryPeriod</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highlight w:val="yellow"/>
              </w:rPr>
            </w:pPr>
            <w:r>
              <w:rPr>
                <w:rFonts w:asciiTheme="minorHAnsi" w:hAnsiTheme="minorHAnsi" w:cstheme="minorBidi"/>
                <w:color w:val="1F497D" w:themeColor="dark2"/>
                <w:highlight w:val="yellow"/>
              </w:rPr>
              <w:t>int</w:t>
            </w:r>
          </w:p>
        </w:tc>
        <w:tc>
          <w:tcPr>
            <w:tcW w:w="3192" w:type="dxa"/>
            <w:tcBorders>
              <w:top w:val="single" w:sz="4" w:space="0" w:color="auto"/>
              <w:left w:val="single" w:sz="4" w:space="0" w:color="auto"/>
              <w:bottom w:val="single" w:sz="4" w:space="0" w:color="auto"/>
              <w:right w:val="single" w:sz="4" w:space="0" w:color="auto"/>
            </w:tcBorders>
            <w:hideMark/>
          </w:tcPr>
          <w:p w:rsidR="00CF1A48" w:rsidRDefault="00CF1A48" w:rsidP="007835B2">
            <w:pPr>
              <w:rPr>
                <w:rFonts w:asciiTheme="minorHAnsi" w:hAnsiTheme="minorHAnsi" w:cstheme="minorBidi"/>
                <w:color w:val="1F497D" w:themeColor="dark2"/>
              </w:rPr>
            </w:pPr>
            <w:r>
              <w:rPr>
                <w:rFonts w:asciiTheme="minorHAnsi" w:hAnsiTheme="minorHAnsi" w:cstheme="minorBidi"/>
                <w:color w:val="1F497D" w:themeColor="dark2"/>
                <w:highlight w:val="yellow"/>
              </w:rPr>
              <w:t>1</w:t>
            </w:r>
          </w:p>
        </w:tc>
      </w:tr>
      <w:tr w:rsidR="00CF1A48" w:rsidTr="007835B2">
        <w:tc>
          <w:tcPr>
            <w:tcW w:w="3192" w:type="dxa"/>
            <w:tcBorders>
              <w:top w:val="single" w:sz="4" w:space="0" w:color="auto"/>
              <w:left w:val="single" w:sz="4" w:space="0" w:color="auto"/>
              <w:bottom w:val="single" w:sz="4" w:space="0" w:color="auto"/>
              <w:right w:val="single" w:sz="4" w:space="0" w:color="auto"/>
            </w:tcBorders>
          </w:tcPr>
          <w:p w:rsidR="00CF1A48" w:rsidRDefault="00CF1A48" w:rsidP="007835B2">
            <w:pPr>
              <w:rPr>
                <w:rFonts w:asciiTheme="minorHAnsi" w:hAnsiTheme="minorHAnsi" w:cstheme="minorBidi"/>
                <w:color w:val="1F497D" w:themeColor="dark2"/>
              </w:rPr>
            </w:pPr>
          </w:p>
        </w:tc>
        <w:tc>
          <w:tcPr>
            <w:tcW w:w="3192" w:type="dxa"/>
            <w:tcBorders>
              <w:top w:val="single" w:sz="4" w:space="0" w:color="auto"/>
              <w:left w:val="single" w:sz="4" w:space="0" w:color="auto"/>
              <w:bottom w:val="single" w:sz="4" w:space="0" w:color="auto"/>
              <w:right w:val="single" w:sz="4" w:space="0" w:color="auto"/>
            </w:tcBorders>
          </w:tcPr>
          <w:p w:rsidR="00CF1A48" w:rsidRDefault="00CF1A48" w:rsidP="007835B2">
            <w:pPr>
              <w:rPr>
                <w:rFonts w:asciiTheme="minorHAnsi" w:hAnsiTheme="minorHAnsi" w:cstheme="minorBidi"/>
                <w:color w:val="1F497D" w:themeColor="dark2"/>
              </w:rPr>
            </w:pPr>
          </w:p>
        </w:tc>
        <w:tc>
          <w:tcPr>
            <w:tcW w:w="3192" w:type="dxa"/>
            <w:tcBorders>
              <w:top w:val="single" w:sz="4" w:space="0" w:color="auto"/>
              <w:left w:val="single" w:sz="4" w:space="0" w:color="auto"/>
              <w:bottom w:val="single" w:sz="4" w:space="0" w:color="auto"/>
              <w:right w:val="single" w:sz="4" w:space="0" w:color="auto"/>
            </w:tcBorders>
          </w:tcPr>
          <w:p w:rsidR="00CF1A48" w:rsidRDefault="00CF1A48" w:rsidP="007835B2">
            <w:pPr>
              <w:rPr>
                <w:rFonts w:asciiTheme="minorHAnsi" w:hAnsiTheme="minorHAnsi" w:cstheme="minorBidi"/>
                <w:color w:val="1F497D" w:themeColor="dark2"/>
              </w:rPr>
            </w:pPr>
          </w:p>
        </w:tc>
      </w:tr>
    </w:tbl>
    <w:p w:rsidR="00CF1A48" w:rsidRDefault="00CF1A48" w:rsidP="00CF1A48">
      <w:pPr>
        <w:rPr>
          <w:rFonts w:asciiTheme="minorHAnsi" w:hAnsiTheme="minorHAnsi" w:cstheme="minorBidi"/>
          <w:color w:val="1F497D" w:themeColor="dark2"/>
        </w:rPr>
      </w:pPr>
    </w:p>
    <w:p w:rsidR="00CF1A48" w:rsidRPr="008A6812" w:rsidRDefault="00CF1A48" w:rsidP="00CF1A48">
      <w:pPr>
        <w:rPr>
          <w:color w:val="000000" w:themeColor="text1"/>
          <w:sz w:val="18"/>
          <w:szCs w:val="18"/>
        </w:rPr>
      </w:pPr>
      <w:r w:rsidRPr="008A6812">
        <w:rPr>
          <w:color w:val="000000" w:themeColor="text1"/>
          <w:sz w:val="18"/>
          <w:szCs w:val="18"/>
        </w:rPr>
        <w:t>/* To prevent any potential data loss issues, you should review this script in detail before running it outside the context of the database designer.*/</w:t>
      </w:r>
    </w:p>
    <w:p w:rsidR="00CF1A48" w:rsidRPr="008A6812" w:rsidRDefault="00CF1A48" w:rsidP="00CF1A48">
      <w:pPr>
        <w:rPr>
          <w:color w:val="000000" w:themeColor="text1"/>
          <w:sz w:val="18"/>
          <w:szCs w:val="18"/>
        </w:rPr>
      </w:pPr>
      <w:r w:rsidRPr="008A6812">
        <w:rPr>
          <w:color w:val="000000" w:themeColor="text1"/>
          <w:sz w:val="18"/>
          <w:szCs w:val="18"/>
        </w:rPr>
        <w:t>BEGIN TRANSACTION</w:t>
      </w:r>
    </w:p>
    <w:p w:rsidR="00CF1A48" w:rsidRPr="008A6812" w:rsidRDefault="00CF1A48" w:rsidP="00CF1A48">
      <w:pPr>
        <w:rPr>
          <w:color w:val="000000" w:themeColor="text1"/>
          <w:sz w:val="18"/>
          <w:szCs w:val="18"/>
        </w:rPr>
      </w:pPr>
      <w:r w:rsidRPr="008A6812">
        <w:rPr>
          <w:color w:val="000000" w:themeColor="text1"/>
          <w:sz w:val="18"/>
          <w:szCs w:val="18"/>
        </w:rPr>
        <w:t>SET QUOTED_IDENTIFIER ON</w:t>
      </w:r>
    </w:p>
    <w:p w:rsidR="00CF1A48" w:rsidRPr="008A6812" w:rsidRDefault="00CF1A48" w:rsidP="00CF1A48">
      <w:pPr>
        <w:rPr>
          <w:color w:val="000000" w:themeColor="text1"/>
          <w:sz w:val="18"/>
          <w:szCs w:val="18"/>
        </w:rPr>
      </w:pPr>
      <w:r w:rsidRPr="008A6812">
        <w:rPr>
          <w:color w:val="000000" w:themeColor="text1"/>
          <w:sz w:val="18"/>
          <w:szCs w:val="18"/>
        </w:rPr>
        <w:t>SET ARITHABORT ON</w:t>
      </w:r>
    </w:p>
    <w:p w:rsidR="00CF1A48" w:rsidRPr="008A6812" w:rsidRDefault="00CF1A48" w:rsidP="00CF1A48">
      <w:pPr>
        <w:rPr>
          <w:color w:val="000000" w:themeColor="text1"/>
          <w:sz w:val="18"/>
          <w:szCs w:val="18"/>
        </w:rPr>
      </w:pPr>
      <w:r w:rsidRPr="008A6812">
        <w:rPr>
          <w:color w:val="000000" w:themeColor="text1"/>
          <w:sz w:val="18"/>
          <w:szCs w:val="18"/>
        </w:rPr>
        <w:t>SET NUMERIC_ROUNDABORT OFF</w:t>
      </w:r>
    </w:p>
    <w:p w:rsidR="00CF1A48" w:rsidRPr="008A6812" w:rsidRDefault="00CF1A48" w:rsidP="00CF1A48">
      <w:pPr>
        <w:rPr>
          <w:color w:val="000000" w:themeColor="text1"/>
          <w:sz w:val="18"/>
          <w:szCs w:val="18"/>
        </w:rPr>
      </w:pPr>
      <w:r w:rsidRPr="008A6812">
        <w:rPr>
          <w:color w:val="000000" w:themeColor="text1"/>
          <w:sz w:val="18"/>
          <w:szCs w:val="18"/>
        </w:rPr>
        <w:t>SET CONCAT_NULL_YIELDS_NULL ON</w:t>
      </w:r>
    </w:p>
    <w:p w:rsidR="00CF1A48" w:rsidRPr="008A6812" w:rsidRDefault="00CF1A48" w:rsidP="00CF1A48">
      <w:pPr>
        <w:rPr>
          <w:color w:val="000000" w:themeColor="text1"/>
          <w:sz w:val="18"/>
          <w:szCs w:val="18"/>
        </w:rPr>
      </w:pPr>
      <w:r w:rsidRPr="008A6812">
        <w:rPr>
          <w:color w:val="000000" w:themeColor="text1"/>
          <w:sz w:val="18"/>
          <w:szCs w:val="18"/>
        </w:rPr>
        <w:t>SET ANSI_NULLS ON</w:t>
      </w:r>
    </w:p>
    <w:p w:rsidR="00CF1A48" w:rsidRPr="008A6812" w:rsidRDefault="00CF1A48" w:rsidP="00CF1A48">
      <w:pPr>
        <w:rPr>
          <w:color w:val="000000" w:themeColor="text1"/>
          <w:sz w:val="18"/>
          <w:szCs w:val="18"/>
        </w:rPr>
      </w:pPr>
      <w:r w:rsidRPr="008A6812">
        <w:rPr>
          <w:color w:val="000000" w:themeColor="text1"/>
          <w:sz w:val="18"/>
          <w:szCs w:val="18"/>
        </w:rPr>
        <w:t>SET ANSI_PADDING ON</w:t>
      </w:r>
    </w:p>
    <w:p w:rsidR="00CF1A48" w:rsidRPr="008A6812" w:rsidRDefault="00CF1A48" w:rsidP="00CF1A48">
      <w:pPr>
        <w:rPr>
          <w:color w:val="000000" w:themeColor="text1"/>
          <w:sz w:val="18"/>
          <w:szCs w:val="18"/>
        </w:rPr>
      </w:pPr>
      <w:r w:rsidRPr="008A6812">
        <w:rPr>
          <w:color w:val="000000" w:themeColor="text1"/>
          <w:sz w:val="18"/>
          <w:szCs w:val="18"/>
        </w:rPr>
        <w:t>SET ANSI_WARNINGS ON</w:t>
      </w:r>
    </w:p>
    <w:p w:rsidR="00CF1A48" w:rsidRPr="008A6812" w:rsidRDefault="00CF1A48" w:rsidP="00CF1A48">
      <w:pPr>
        <w:rPr>
          <w:color w:val="000000" w:themeColor="text1"/>
          <w:sz w:val="18"/>
          <w:szCs w:val="18"/>
        </w:rPr>
      </w:pPr>
      <w:r w:rsidRPr="008A6812">
        <w:rPr>
          <w:color w:val="000000" w:themeColor="text1"/>
          <w:sz w:val="18"/>
          <w:szCs w:val="18"/>
        </w:rPr>
        <w:t>COMMIT</w:t>
      </w:r>
    </w:p>
    <w:p w:rsidR="00CF1A48" w:rsidRPr="008A6812" w:rsidRDefault="00CF1A48" w:rsidP="00CF1A48">
      <w:pPr>
        <w:rPr>
          <w:color w:val="000000" w:themeColor="text1"/>
          <w:sz w:val="18"/>
          <w:szCs w:val="18"/>
        </w:rPr>
      </w:pPr>
      <w:r w:rsidRPr="008A6812">
        <w:rPr>
          <w:color w:val="000000" w:themeColor="text1"/>
          <w:sz w:val="18"/>
          <w:szCs w:val="18"/>
        </w:rPr>
        <w:t>BEGIN TRANSACTION</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CREATE TABLE dbo.tblOrganisationCourseNotifyOptions</w:t>
      </w:r>
    </w:p>
    <w:p w:rsidR="00CF1A48" w:rsidRPr="008A6812" w:rsidRDefault="00CF1A48" w:rsidP="00CF1A48">
      <w:pPr>
        <w:rPr>
          <w:color w:val="000000" w:themeColor="text1"/>
          <w:sz w:val="18"/>
          <w:szCs w:val="18"/>
        </w:rPr>
      </w:pPr>
      <w:r w:rsidRPr="008A6812">
        <w:rPr>
          <w:color w:val="000000" w:themeColor="text1"/>
          <w:sz w:val="18"/>
          <w:szCs w:val="18"/>
        </w:rPr>
        <w:tab/>
        <w:t>(</w:t>
      </w:r>
    </w:p>
    <w:p w:rsidR="00CF1A48" w:rsidRPr="008A6812" w:rsidRDefault="00CF1A48" w:rsidP="00CF1A48">
      <w:pPr>
        <w:rPr>
          <w:color w:val="000000" w:themeColor="text1"/>
          <w:sz w:val="18"/>
          <w:szCs w:val="18"/>
        </w:rPr>
      </w:pPr>
      <w:r w:rsidRPr="008A6812">
        <w:rPr>
          <w:color w:val="000000" w:themeColor="text1"/>
          <w:sz w:val="18"/>
          <w:szCs w:val="18"/>
        </w:rPr>
        <w:tab/>
        <w:t>OrgCourseNotifyID int NOT NULL IDENTITY (1, 1),</w:t>
      </w:r>
    </w:p>
    <w:p w:rsidR="00CF1A48" w:rsidRPr="008A6812" w:rsidRDefault="00CF1A48" w:rsidP="00CF1A48">
      <w:pPr>
        <w:rPr>
          <w:color w:val="000000" w:themeColor="text1"/>
          <w:sz w:val="18"/>
          <w:szCs w:val="18"/>
        </w:rPr>
      </w:pPr>
      <w:r w:rsidRPr="008A6812">
        <w:rPr>
          <w:color w:val="000000" w:themeColor="text1"/>
          <w:sz w:val="18"/>
          <w:szCs w:val="18"/>
        </w:rPr>
        <w:tab/>
        <w:t>OrganisationID int NOT NULL,</w:t>
      </w:r>
    </w:p>
    <w:p w:rsidR="00CF1A48" w:rsidRPr="008A6812" w:rsidRDefault="00CF1A48" w:rsidP="00CF1A48">
      <w:pPr>
        <w:rPr>
          <w:color w:val="000000" w:themeColor="text1"/>
          <w:sz w:val="18"/>
          <w:szCs w:val="18"/>
        </w:rPr>
      </w:pPr>
      <w:r w:rsidRPr="008A6812">
        <w:rPr>
          <w:color w:val="000000" w:themeColor="text1"/>
          <w:sz w:val="18"/>
          <w:szCs w:val="18"/>
        </w:rPr>
        <w:tab/>
        <w:t>CourseID int NOT NULL,</w:t>
      </w:r>
    </w:p>
    <w:p w:rsidR="00CF1A48" w:rsidRPr="008A6812" w:rsidRDefault="00CF1A48" w:rsidP="00CF1A48">
      <w:pPr>
        <w:rPr>
          <w:color w:val="000000" w:themeColor="text1"/>
          <w:sz w:val="18"/>
          <w:szCs w:val="18"/>
        </w:rPr>
      </w:pPr>
      <w:r w:rsidRPr="008A6812">
        <w:rPr>
          <w:color w:val="000000" w:themeColor="text1"/>
          <w:sz w:val="18"/>
          <w:szCs w:val="18"/>
        </w:rPr>
        <w:tab/>
        <w:t>NotifyManagers bit NOT NULL,</w:t>
      </w:r>
    </w:p>
    <w:p w:rsidR="00CF1A48" w:rsidRPr="008A6812" w:rsidRDefault="00CF1A48" w:rsidP="00CF1A48">
      <w:pPr>
        <w:rPr>
          <w:color w:val="000000" w:themeColor="text1"/>
          <w:sz w:val="18"/>
          <w:szCs w:val="18"/>
        </w:rPr>
      </w:pPr>
      <w:r w:rsidRPr="008A6812">
        <w:rPr>
          <w:color w:val="000000" w:themeColor="text1"/>
          <w:sz w:val="18"/>
          <w:szCs w:val="18"/>
        </w:rPr>
        <w:tab/>
        <w:t>SummaryAllUsers bit NOT NULL,</w:t>
      </w:r>
    </w:p>
    <w:p w:rsidR="00CF1A48" w:rsidRPr="008A6812" w:rsidRDefault="00CF1A48" w:rsidP="00CF1A48">
      <w:pPr>
        <w:rPr>
          <w:color w:val="000000" w:themeColor="text1"/>
          <w:sz w:val="18"/>
          <w:szCs w:val="18"/>
        </w:rPr>
      </w:pPr>
      <w:r w:rsidRPr="008A6812">
        <w:rPr>
          <w:color w:val="000000" w:themeColor="text1"/>
          <w:sz w:val="18"/>
          <w:szCs w:val="18"/>
        </w:rPr>
        <w:tab/>
        <w:t>SummaryPeriodType char(1) NOT NULL,</w:t>
      </w:r>
    </w:p>
    <w:p w:rsidR="00CF1A48" w:rsidRPr="008A6812" w:rsidRDefault="00CF1A48" w:rsidP="00CF1A48">
      <w:pPr>
        <w:rPr>
          <w:color w:val="000000" w:themeColor="text1"/>
          <w:sz w:val="18"/>
          <w:szCs w:val="18"/>
        </w:rPr>
      </w:pPr>
      <w:r w:rsidRPr="008A6812">
        <w:rPr>
          <w:color w:val="000000" w:themeColor="text1"/>
          <w:sz w:val="18"/>
          <w:szCs w:val="18"/>
        </w:rPr>
        <w:tab/>
        <w:t>SummaryPeriod int NOT NULL</w:t>
      </w:r>
    </w:p>
    <w:p w:rsidR="00CF1A48" w:rsidRPr="008A6812" w:rsidRDefault="00CF1A48" w:rsidP="00CF1A48">
      <w:pPr>
        <w:rPr>
          <w:color w:val="000000" w:themeColor="text1"/>
          <w:sz w:val="18"/>
          <w:szCs w:val="18"/>
        </w:rPr>
      </w:pPr>
      <w:r w:rsidRPr="008A6812">
        <w:rPr>
          <w:color w:val="000000" w:themeColor="text1"/>
          <w:sz w:val="18"/>
          <w:szCs w:val="18"/>
        </w:rPr>
        <w:tab/>
        <w:t>)  ON [PRIMARY]</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ALTER TABLE dbo.tblOrganisationCourseNotifyOptions ADD CONSTRAINT</w:t>
      </w:r>
    </w:p>
    <w:p w:rsidR="00CF1A48" w:rsidRPr="008A6812" w:rsidRDefault="00CF1A48" w:rsidP="00CF1A48">
      <w:pPr>
        <w:rPr>
          <w:color w:val="000000" w:themeColor="text1"/>
          <w:sz w:val="18"/>
          <w:szCs w:val="18"/>
        </w:rPr>
      </w:pPr>
      <w:r w:rsidRPr="008A6812">
        <w:rPr>
          <w:color w:val="000000" w:themeColor="text1"/>
          <w:sz w:val="18"/>
          <w:szCs w:val="18"/>
        </w:rPr>
        <w:tab/>
        <w:t>DF_tblOrganisationCourseNotifyOptions_NotifyManagers DEFAULT 0 FOR NotifyManagers</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ALTER TABLE dbo.tblOrganisationCourseNotifyOptions ADD CONSTRAINT</w:t>
      </w:r>
    </w:p>
    <w:p w:rsidR="00CF1A48" w:rsidRPr="008A6812" w:rsidRDefault="00CF1A48" w:rsidP="00CF1A48">
      <w:pPr>
        <w:rPr>
          <w:color w:val="000000" w:themeColor="text1"/>
          <w:sz w:val="18"/>
          <w:szCs w:val="18"/>
        </w:rPr>
      </w:pPr>
      <w:r w:rsidRPr="008A6812">
        <w:rPr>
          <w:color w:val="000000" w:themeColor="text1"/>
          <w:sz w:val="18"/>
          <w:szCs w:val="18"/>
        </w:rPr>
        <w:tab/>
        <w:t>DF_tblOrganisationCourseNotifyOptions_SummaryAllUsers DEFAULT 1 FOR SummaryAllUsers</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ALTER TABLE dbo.tblOrganisationCourseNotifyOptions ADD CONSTRAINT</w:t>
      </w:r>
    </w:p>
    <w:p w:rsidR="00CF1A48" w:rsidRPr="008A6812" w:rsidRDefault="00CF1A48" w:rsidP="00CF1A48">
      <w:pPr>
        <w:rPr>
          <w:color w:val="000000" w:themeColor="text1"/>
          <w:sz w:val="18"/>
          <w:szCs w:val="18"/>
        </w:rPr>
      </w:pPr>
      <w:r w:rsidRPr="008A6812">
        <w:rPr>
          <w:color w:val="000000" w:themeColor="text1"/>
          <w:sz w:val="18"/>
          <w:szCs w:val="18"/>
        </w:rPr>
        <w:tab/>
        <w:t>DF_tblOrganisationCourseNotifyOptions_SummaryPeriodType DEFAULT 'D' FOR SummaryPeriodType</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ALTER TABLE dbo.tblOrganisationCourseNotifyOptions ADD CONSTRAINT</w:t>
      </w:r>
    </w:p>
    <w:p w:rsidR="00CF1A48" w:rsidRPr="008A6812" w:rsidRDefault="00CF1A48" w:rsidP="00CF1A48">
      <w:pPr>
        <w:rPr>
          <w:color w:val="000000" w:themeColor="text1"/>
          <w:sz w:val="18"/>
          <w:szCs w:val="18"/>
        </w:rPr>
      </w:pPr>
      <w:r w:rsidRPr="008A6812">
        <w:rPr>
          <w:color w:val="000000" w:themeColor="text1"/>
          <w:sz w:val="18"/>
          <w:szCs w:val="18"/>
        </w:rPr>
        <w:tab/>
        <w:t>DF_tblOrganisationCourseNotifyOptions_SummaryPeriod DEFAULT 1 FOR SummaryPeriod</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ALTER TABLE dbo.tblOrganisationCourseNotifyOptions SET (LOCK_ESCALATION = TABLE)</w:t>
      </w:r>
    </w:p>
    <w:p w:rsidR="00CF1A48" w:rsidRPr="008A6812" w:rsidRDefault="00CF1A48" w:rsidP="00CF1A48">
      <w:pPr>
        <w:rPr>
          <w:color w:val="000000" w:themeColor="text1"/>
          <w:sz w:val="18"/>
          <w:szCs w:val="18"/>
        </w:rPr>
      </w:pPr>
      <w:r w:rsidRPr="008A6812">
        <w:rPr>
          <w:color w:val="000000" w:themeColor="text1"/>
          <w:sz w:val="18"/>
          <w:szCs w:val="18"/>
        </w:rPr>
        <w:t>GO</w:t>
      </w:r>
    </w:p>
    <w:p w:rsidR="00CF1A48" w:rsidRPr="008A6812" w:rsidRDefault="00CF1A48" w:rsidP="00CF1A48">
      <w:pPr>
        <w:rPr>
          <w:color w:val="000000" w:themeColor="text1"/>
          <w:sz w:val="18"/>
          <w:szCs w:val="18"/>
        </w:rPr>
      </w:pPr>
      <w:r w:rsidRPr="008A6812">
        <w:rPr>
          <w:color w:val="000000" w:themeColor="text1"/>
          <w:sz w:val="18"/>
          <w:szCs w:val="18"/>
        </w:rPr>
        <w:t>COMMIT</w:t>
      </w:r>
    </w:p>
    <w:p w:rsidR="007835B2" w:rsidRDefault="00CF1A48">
      <w:pPr>
        <w:rPr>
          <w:color w:val="000000" w:themeColor="text1"/>
          <w:sz w:val="18"/>
          <w:szCs w:val="18"/>
        </w:rPr>
      </w:pPr>
      <w:r w:rsidRPr="008A6812">
        <w:rPr>
          <w:color w:val="000000" w:themeColor="text1"/>
          <w:sz w:val="18"/>
          <w:szCs w:val="18"/>
        </w:rPr>
        <w:t>select Has_Perms_By_Name(N'dbo.tblOrganisationCourseNotifyOptions', 'Object', 'ALTER') as ALT_Per, Has_Perms_By_Name(N'dbo.tblOrganisationCourseNotifyOptions', 'Object', 'VIEW DEFINITION') as View_def_Per, Has_Perms_By_Name(N'dbo.tblOrganisationCourseNotifyOptions', 'Object', 'CONTROL') as Contr_Per</w:t>
      </w:r>
    </w:p>
    <w:sectPr w:rsidR="007835B2" w:rsidSect="00664000">
      <w:footerReference w:type="default" r:id="rId68"/>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Change w:id="987" w:author="John Hedlefs" w:date="2011-09-07T11:04:00Z">
        <w:sectPr w:rsidR="007835B2" w:rsidSect="00664000">
          <w:pgBorders w:offsetFrom="text">
            <w:top w:val="none" w:sz="0" w:space="0" w:color="auto"/>
            <w:left w:val="none" w:sz="0" w:space="0" w:color="auto"/>
            <w:bottom w:val="none" w:sz="0" w:space="0" w:color="auto"/>
            <w:right w:val="none" w:sz="0" w:space="0" w:color="auto"/>
          </w:pgBorders>
        </w:sectPr>
      </w:sectPrChang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7905" w:rsidRDefault="00A67905" w:rsidP="008317C9">
      <w:r>
        <w:separator/>
      </w:r>
    </w:p>
  </w:endnote>
  <w:endnote w:type="continuationSeparator" w:id="0">
    <w:p w:rsidR="00A67905" w:rsidRDefault="00A67905" w:rsidP="008317C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1B53" w:rsidRDefault="00B01B53">
    <w:pPr>
      <w:pStyle w:val="Footer"/>
      <w:jc w:val="right"/>
    </w:pPr>
    <w:r>
      <w:t xml:space="preserve">Page </w:t>
    </w:r>
    <w:sdt>
      <w:sdtPr>
        <w:id w:val="1803298363"/>
        <w:docPartObj>
          <w:docPartGallery w:val="Page Numbers (Bottom of Page)"/>
          <w:docPartUnique/>
        </w:docPartObj>
      </w:sdtPr>
      <w:sdtContent>
        <w:fldSimple w:instr=" PAGE   \* MERGEFORMAT ">
          <w:r w:rsidR="00CE29C6">
            <w:rPr>
              <w:noProof/>
            </w:rPr>
            <w:t>3</w:t>
          </w:r>
        </w:fldSimple>
      </w:sdtContent>
    </w:sdt>
  </w:p>
  <w:p w:rsidR="00B01B53" w:rsidRDefault="00B01B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7905" w:rsidRDefault="00A67905" w:rsidP="008317C9">
      <w:r>
        <w:separator/>
      </w:r>
    </w:p>
  </w:footnote>
  <w:footnote w:type="continuationSeparator" w:id="0">
    <w:p w:rsidR="00A67905" w:rsidRDefault="00A67905" w:rsidP="008317C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91D91"/>
    <w:multiLevelType w:val="multilevel"/>
    <w:tmpl w:val="60BA5B3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3B909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5042506"/>
    <w:multiLevelType w:val="hybridMultilevel"/>
    <w:tmpl w:val="42D43C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5D86344"/>
    <w:multiLevelType w:val="hybridMultilevel"/>
    <w:tmpl w:val="CAAC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165AF"/>
    <w:multiLevelType w:val="hybridMultilevel"/>
    <w:tmpl w:val="85F47F5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0C252B62"/>
    <w:multiLevelType w:val="hybridMultilevel"/>
    <w:tmpl w:val="F47CCBE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6">
    <w:nsid w:val="0DAC20A3"/>
    <w:multiLevelType w:val="hybridMultilevel"/>
    <w:tmpl w:val="11E4D492"/>
    <w:lvl w:ilvl="0" w:tplc="0C09000F">
      <w:start w:val="1"/>
      <w:numFmt w:val="decimal"/>
      <w:lvlText w:val="%1."/>
      <w:lvlJc w:val="left"/>
      <w:pPr>
        <w:ind w:left="644" w:hanging="360"/>
      </w:pPr>
    </w:lvl>
    <w:lvl w:ilvl="1" w:tplc="0C090019">
      <w:start w:val="1"/>
      <w:numFmt w:val="lowerLetter"/>
      <w:lvlText w:val="%2."/>
      <w:lvlJc w:val="left"/>
      <w:pPr>
        <w:ind w:left="1364" w:hanging="360"/>
      </w:pPr>
    </w:lvl>
    <w:lvl w:ilvl="2" w:tplc="0C09001B">
      <w:start w:val="1"/>
      <w:numFmt w:val="lowerRoman"/>
      <w:lvlText w:val="%3."/>
      <w:lvlJc w:val="right"/>
      <w:pPr>
        <w:ind w:left="2084" w:hanging="180"/>
      </w:pPr>
    </w:lvl>
    <w:lvl w:ilvl="3" w:tplc="0C09000F">
      <w:start w:val="1"/>
      <w:numFmt w:val="decimal"/>
      <w:lvlText w:val="%4."/>
      <w:lvlJc w:val="left"/>
      <w:pPr>
        <w:ind w:left="2804" w:hanging="360"/>
      </w:pPr>
    </w:lvl>
    <w:lvl w:ilvl="4" w:tplc="0C090019">
      <w:start w:val="1"/>
      <w:numFmt w:val="lowerLetter"/>
      <w:lvlText w:val="%5."/>
      <w:lvlJc w:val="left"/>
      <w:pPr>
        <w:ind w:left="3524" w:hanging="360"/>
      </w:pPr>
    </w:lvl>
    <w:lvl w:ilvl="5" w:tplc="0C09001B">
      <w:start w:val="1"/>
      <w:numFmt w:val="lowerRoman"/>
      <w:lvlText w:val="%6."/>
      <w:lvlJc w:val="right"/>
      <w:pPr>
        <w:ind w:left="4244" w:hanging="180"/>
      </w:pPr>
    </w:lvl>
    <w:lvl w:ilvl="6" w:tplc="0C09000F">
      <w:start w:val="1"/>
      <w:numFmt w:val="decimal"/>
      <w:lvlText w:val="%7."/>
      <w:lvlJc w:val="left"/>
      <w:pPr>
        <w:ind w:left="4964" w:hanging="360"/>
      </w:pPr>
    </w:lvl>
    <w:lvl w:ilvl="7" w:tplc="0C090019">
      <w:start w:val="1"/>
      <w:numFmt w:val="lowerLetter"/>
      <w:lvlText w:val="%8."/>
      <w:lvlJc w:val="left"/>
      <w:pPr>
        <w:ind w:left="5684" w:hanging="360"/>
      </w:pPr>
    </w:lvl>
    <w:lvl w:ilvl="8" w:tplc="0C09001B">
      <w:start w:val="1"/>
      <w:numFmt w:val="lowerRoman"/>
      <w:lvlText w:val="%9."/>
      <w:lvlJc w:val="right"/>
      <w:pPr>
        <w:ind w:left="6404" w:hanging="180"/>
      </w:pPr>
    </w:lvl>
  </w:abstractNum>
  <w:abstractNum w:abstractNumId="7">
    <w:nsid w:val="101C27E1"/>
    <w:multiLevelType w:val="multilevel"/>
    <w:tmpl w:val="59A469FC"/>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8">
    <w:nsid w:val="18C6242A"/>
    <w:multiLevelType w:val="hybridMultilevel"/>
    <w:tmpl w:val="673E4FB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C593AFF"/>
    <w:multiLevelType w:val="hybridMultilevel"/>
    <w:tmpl w:val="ED207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1F2262"/>
    <w:multiLevelType w:val="hybridMultilevel"/>
    <w:tmpl w:val="44248680"/>
    <w:lvl w:ilvl="0" w:tplc="0C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1">
    <w:nsid w:val="2AE671D9"/>
    <w:multiLevelType w:val="hybridMultilevel"/>
    <w:tmpl w:val="6EF426DC"/>
    <w:lvl w:ilvl="0" w:tplc="0C09000F">
      <w:start w:val="1"/>
      <w:numFmt w:val="decimal"/>
      <w:lvlText w:val="%1."/>
      <w:lvlJc w:val="left"/>
      <w:pPr>
        <w:tabs>
          <w:tab w:val="num" w:pos="720"/>
        </w:tabs>
        <w:ind w:left="720" w:hanging="360"/>
      </w:pPr>
    </w:lvl>
    <w:lvl w:ilvl="1" w:tplc="0C090019">
      <w:start w:val="1"/>
      <w:numFmt w:val="lowerLetter"/>
      <w:lvlText w:val="%2."/>
      <w:lvlJc w:val="left"/>
      <w:pPr>
        <w:tabs>
          <w:tab w:val="num" w:pos="1440"/>
        </w:tabs>
        <w:ind w:left="1440" w:hanging="360"/>
      </w:pPr>
    </w:lvl>
    <w:lvl w:ilvl="2" w:tplc="0C09001B">
      <w:start w:val="1"/>
      <w:numFmt w:val="lowerRoman"/>
      <w:lvlText w:val="%3."/>
      <w:lvlJc w:val="right"/>
      <w:pPr>
        <w:tabs>
          <w:tab w:val="num" w:pos="2160"/>
        </w:tabs>
        <w:ind w:left="2160" w:hanging="180"/>
      </w:pPr>
    </w:lvl>
    <w:lvl w:ilvl="3" w:tplc="0C09000F">
      <w:start w:val="1"/>
      <w:numFmt w:val="decimal"/>
      <w:lvlText w:val="%4."/>
      <w:lvlJc w:val="left"/>
      <w:pPr>
        <w:tabs>
          <w:tab w:val="num" w:pos="2880"/>
        </w:tabs>
        <w:ind w:left="2880" w:hanging="360"/>
      </w:pPr>
    </w:lvl>
    <w:lvl w:ilvl="4" w:tplc="0C090019">
      <w:start w:val="1"/>
      <w:numFmt w:val="lowerLetter"/>
      <w:lvlText w:val="%5."/>
      <w:lvlJc w:val="left"/>
      <w:pPr>
        <w:tabs>
          <w:tab w:val="num" w:pos="3600"/>
        </w:tabs>
        <w:ind w:left="3600" w:hanging="360"/>
      </w:pPr>
    </w:lvl>
    <w:lvl w:ilvl="5" w:tplc="0C09001B">
      <w:start w:val="1"/>
      <w:numFmt w:val="lowerRoman"/>
      <w:lvlText w:val="%6."/>
      <w:lvlJc w:val="right"/>
      <w:pPr>
        <w:tabs>
          <w:tab w:val="num" w:pos="4320"/>
        </w:tabs>
        <w:ind w:left="4320" w:hanging="180"/>
      </w:pPr>
    </w:lvl>
    <w:lvl w:ilvl="6" w:tplc="0C09000F">
      <w:start w:val="1"/>
      <w:numFmt w:val="decimal"/>
      <w:lvlText w:val="%7."/>
      <w:lvlJc w:val="left"/>
      <w:pPr>
        <w:tabs>
          <w:tab w:val="num" w:pos="5040"/>
        </w:tabs>
        <w:ind w:left="5040" w:hanging="360"/>
      </w:pPr>
    </w:lvl>
    <w:lvl w:ilvl="7" w:tplc="0C090019">
      <w:start w:val="1"/>
      <w:numFmt w:val="lowerLetter"/>
      <w:lvlText w:val="%8."/>
      <w:lvlJc w:val="left"/>
      <w:pPr>
        <w:tabs>
          <w:tab w:val="num" w:pos="5760"/>
        </w:tabs>
        <w:ind w:left="5760" w:hanging="360"/>
      </w:pPr>
    </w:lvl>
    <w:lvl w:ilvl="8" w:tplc="0C09001B">
      <w:start w:val="1"/>
      <w:numFmt w:val="lowerRoman"/>
      <w:lvlText w:val="%9."/>
      <w:lvlJc w:val="right"/>
      <w:pPr>
        <w:tabs>
          <w:tab w:val="num" w:pos="6480"/>
        </w:tabs>
        <w:ind w:left="6480" w:hanging="180"/>
      </w:pPr>
    </w:lvl>
  </w:abstractNum>
  <w:abstractNum w:abstractNumId="12">
    <w:nsid w:val="2BA75C1E"/>
    <w:multiLevelType w:val="multilevel"/>
    <w:tmpl w:val="60BA5B3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2CC37D45"/>
    <w:multiLevelType w:val="hybridMultilevel"/>
    <w:tmpl w:val="241A430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nsid w:val="2DBA001F"/>
    <w:multiLevelType w:val="multilevel"/>
    <w:tmpl w:val="59A469FC"/>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15">
    <w:nsid w:val="30850F38"/>
    <w:multiLevelType w:val="hybridMultilevel"/>
    <w:tmpl w:val="F9A6E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2652F4"/>
    <w:multiLevelType w:val="multilevel"/>
    <w:tmpl w:val="491621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38D21EDA"/>
    <w:multiLevelType w:val="hybridMultilevel"/>
    <w:tmpl w:val="812C1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39509F"/>
    <w:multiLevelType w:val="hybridMultilevel"/>
    <w:tmpl w:val="7700CA70"/>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2B31DB6"/>
    <w:multiLevelType w:val="hybridMultilevel"/>
    <w:tmpl w:val="20AA5E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5340E76"/>
    <w:multiLevelType w:val="hybridMultilevel"/>
    <w:tmpl w:val="E0581F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8994EC6"/>
    <w:multiLevelType w:val="hybridMultilevel"/>
    <w:tmpl w:val="9C24B09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nsid w:val="4A847802"/>
    <w:multiLevelType w:val="hybridMultilevel"/>
    <w:tmpl w:val="5EAC7AFA"/>
    <w:lvl w:ilvl="0" w:tplc="04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3">
    <w:nsid w:val="4AD92D2A"/>
    <w:multiLevelType w:val="hybridMultilevel"/>
    <w:tmpl w:val="7BC252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B1702FE"/>
    <w:multiLevelType w:val="hybridMultilevel"/>
    <w:tmpl w:val="7196E366"/>
    <w:lvl w:ilvl="0" w:tplc="0C09000F">
      <w:start w:val="1"/>
      <w:numFmt w:val="decimal"/>
      <w:lvlText w:val="%1."/>
      <w:lvlJc w:val="left"/>
      <w:pPr>
        <w:ind w:left="644" w:hanging="360"/>
      </w:pPr>
    </w:lvl>
    <w:lvl w:ilvl="1" w:tplc="0C090019">
      <w:start w:val="1"/>
      <w:numFmt w:val="lowerLetter"/>
      <w:lvlText w:val="%2."/>
      <w:lvlJc w:val="left"/>
      <w:pPr>
        <w:ind w:left="1364" w:hanging="360"/>
      </w:pPr>
    </w:lvl>
    <w:lvl w:ilvl="2" w:tplc="0C09001B">
      <w:start w:val="1"/>
      <w:numFmt w:val="lowerRoman"/>
      <w:lvlText w:val="%3."/>
      <w:lvlJc w:val="right"/>
      <w:pPr>
        <w:ind w:left="2084" w:hanging="180"/>
      </w:pPr>
    </w:lvl>
    <w:lvl w:ilvl="3" w:tplc="0C09000F">
      <w:start w:val="1"/>
      <w:numFmt w:val="decimal"/>
      <w:lvlText w:val="%4."/>
      <w:lvlJc w:val="left"/>
      <w:pPr>
        <w:ind w:left="2804" w:hanging="360"/>
      </w:pPr>
    </w:lvl>
    <w:lvl w:ilvl="4" w:tplc="0C090019">
      <w:start w:val="1"/>
      <w:numFmt w:val="lowerLetter"/>
      <w:lvlText w:val="%5."/>
      <w:lvlJc w:val="left"/>
      <w:pPr>
        <w:ind w:left="3524" w:hanging="360"/>
      </w:pPr>
    </w:lvl>
    <w:lvl w:ilvl="5" w:tplc="0C09001B">
      <w:start w:val="1"/>
      <w:numFmt w:val="lowerRoman"/>
      <w:lvlText w:val="%6."/>
      <w:lvlJc w:val="right"/>
      <w:pPr>
        <w:ind w:left="4244" w:hanging="180"/>
      </w:pPr>
    </w:lvl>
    <w:lvl w:ilvl="6" w:tplc="0C09000F">
      <w:start w:val="1"/>
      <w:numFmt w:val="decimal"/>
      <w:lvlText w:val="%7."/>
      <w:lvlJc w:val="left"/>
      <w:pPr>
        <w:ind w:left="4964" w:hanging="360"/>
      </w:pPr>
    </w:lvl>
    <w:lvl w:ilvl="7" w:tplc="0C090019">
      <w:start w:val="1"/>
      <w:numFmt w:val="lowerLetter"/>
      <w:lvlText w:val="%8."/>
      <w:lvlJc w:val="left"/>
      <w:pPr>
        <w:ind w:left="5684" w:hanging="360"/>
      </w:pPr>
    </w:lvl>
    <w:lvl w:ilvl="8" w:tplc="0C09001B">
      <w:start w:val="1"/>
      <w:numFmt w:val="lowerRoman"/>
      <w:lvlText w:val="%9."/>
      <w:lvlJc w:val="right"/>
      <w:pPr>
        <w:ind w:left="6404" w:hanging="180"/>
      </w:pPr>
    </w:lvl>
  </w:abstractNum>
  <w:abstractNum w:abstractNumId="25">
    <w:nsid w:val="521E1320"/>
    <w:multiLevelType w:val="multilevel"/>
    <w:tmpl w:val="60BA5B3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52AF5130"/>
    <w:multiLevelType w:val="hybridMultilevel"/>
    <w:tmpl w:val="C06A4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39824BC"/>
    <w:multiLevelType w:val="multilevel"/>
    <w:tmpl w:val="59A469FC"/>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28">
    <w:nsid w:val="587D0ECA"/>
    <w:multiLevelType w:val="hybridMultilevel"/>
    <w:tmpl w:val="002863A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8FF70C2"/>
    <w:multiLevelType w:val="hybridMultilevel"/>
    <w:tmpl w:val="3B023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811C0B"/>
    <w:multiLevelType w:val="hybridMultilevel"/>
    <w:tmpl w:val="29F8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4C7E86"/>
    <w:multiLevelType w:val="hybridMultilevel"/>
    <w:tmpl w:val="4A88A232"/>
    <w:lvl w:ilvl="0" w:tplc="04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720" w:hanging="360"/>
      </w:pPr>
      <w:rPr>
        <w:rFonts w:ascii="Courier New" w:hAnsi="Courier New" w:cs="Courier New" w:hint="default"/>
      </w:rPr>
    </w:lvl>
    <w:lvl w:ilvl="2" w:tplc="0C090005" w:tentative="1">
      <w:start w:val="1"/>
      <w:numFmt w:val="bullet"/>
      <w:lvlText w:val=""/>
      <w:lvlJc w:val="left"/>
      <w:pPr>
        <w:ind w:left="1440" w:hanging="360"/>
      </w:pPr>
      <w:rPr>
        <w:rFonts w:ascii="Wingdings" w:hAnsi="Wingdings" w:hint="default"/>
      </w:rPr>
    </w:lvl>
    <w:lvl w:ilvl="3" w:tplc="0C090001" w:tentative="1">
      <w:start w:val="1"/>
      <w:numFmt w:val="bullet"/>
      <w:lvlText w:val=""/>
      <w:lvlJc w:val="left"/>
      <w:pPr>
        <w:ind w:left="2160" w:hanging="360"/>
      </w:pPr>
      <w:rPr>
        <w:rFonts w:ascii="Symbol" w:hAnsi="Symbol" w:hint="default"/>
      </w:rPr>
    </w:lvl>
    <w:lvl w:ilvl="4" w:tplc="0C090003" w:tentative="1">
      <w:start w:val="1"/>
      <w:numFmt w:val="bullet"/>
      <w:lvlText w:val="o"/>
      <w:lvlJc w:val="left"/>
      <w:pPr>
        <w:ind w:left="2880" w:hanging="360"/>
      </w:pPr>
      <w:rPr>
        <w:rFonts w:ascii="Courier New" w:hAnsi="Courier New" w:cs="Courier New" w:hint="default"/>
      </w:rPr>
    </w:lvl>
    <w:lvl w:ilvl="5" w:tplc="0C090005" w:tentative="1">
      <w:start w:val="1"/>
      <w:numFmt w:val="bullet"/>
      <w:lvlText w:val=""/>
      <w:lvlJc w:val="left"/>
      <w:pPr>
        <w:ind w:left="3600" w:hanging="360"/>
      </w:pPr>
      <w:rPr>
        <w:rFonts w:ascii="Wingdings" w:hAnsi="Wingdings" w:hint="default"/>
      </w:rPr>
    </w:lvl>
    <w:lvl w:ilvl="6" w:tplc="0C090001" w:tentative="1">
      <w:start w:val="1"/>
      <w:numFmt w:val="bullet"/>
      <w:lvlText w:val=""/>
      <w:lvlJc w:val="left"/>
      <w:pPr>
        <w:ind w:left="4320" w:hanging="360"/>
      </w:pPr>
      <w:rPr>
        <w:rFonts w:ascii="Symbol" w:hAnsi="Symbol" w:hint="default"/>
      </w:rPr>
    </w:lvl>
    <w:lvl w:ilvl="7" w:tplc="0C090003" w:tentative="1">
      <w:start w:val="1"/>
      <w:numFmt w:val="bullet"/>
      <w:lvlText w:val="o"/>
      <w:lvlJc w:val="left"/>
      <w:pPr>
        <w:ind w:left="5040" w:hanging="360"/>
      </w:pPr>
      <w:rPr>
        <w:rFonts w:ascii="Courier New" w:hAnsi="Courier New" w:cs="Courier New" w:hint="default"/>
      </w:rPr>
    </w:lvl>
    <w:lvl w:ilvl="8" w:tplc="0C090005" w:tentative="1">
      <w:start w:val="1"/>
      <w:numFmt w:val="bullet"/>
      <w:lvlText w:val=""/>
      <w:lvlJc w:val="left"/>
      <w:pPr>
        <w:ind w:left="5760" w:hanging="360"/>
      </w:pPr>
      <w:rPr>
        <w:rFonts w:ascii="Wingdings" w:hAnsi="Wingdings" w:hint="default"/>
      </w:rPr>
    </w:lvl>
  </w:abstractNum>
  <w:abstractNum w:abstractNumId="32">
    <w:nsid w:val="6A185B37"/>
    <w:multiLevelType w:val="hybridMultilevel"/>
    <w:tmpl w:val="49162180"/>
    <w:lvl w:ilvl="0" w:tplc="BC383D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DD7AD7"/>
    <w:multiLevelType w:val="multilevel"/>
    <w:tmpl w:val="9B6E3F3E"/>
    <w:lvl w:ilvl="0">
      <w:start w:val="8"/>
      <w:numFmt w:val="decimal"/>
      <w:lvlText w:val="%1"/>
      <w:lvlJc w:val="left"/>
      <w:pPr>
        <w:ind w:left="372" w:hanging="372"/>
      </w:pPr>
      <w:rPr>
        <w:rFonts w:hint="default"/>
      </w:rPr>
    </w:lvl>
    <w:lvl w:ilvl="1">
      <w:start w:val="4"/>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3DC15E6"/>
    <w:multiLevelType w:val="hybridMultilevel"/>
    <w:tmpl w:val="ABEAB9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74F51DEF"/>
    <w:multiLevelType w:val="hybridMultilevel"/>
    <w:tmpl w:val="40DE1820"/>
    <w:lvl w:ilvl="0" w:tplc="0C090003">
      <w:start w:val="1"/>
      <w:numFmt w:val="bullet"/>
      <w:lvlText w:val="o"/>
      <w:lvlJc w:val="left"/>
      <w:pPr>
        <w:ind w:left="1080" w:hanging="360"/>
      </w:pPr>
      <w:rPr>
        <w:rFonts w:ascii="Courier New" w:hAnsi="Courier New" w:cs="Courier New"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10"/>
  </w:num>
  <w:num w:numId="2">
    <w:abstractNumId w:val="19"/>
  </w:num>
  <w:num w:numId="3">
    <w:abstractNumId w:val="2"/>
  </w:num>
  <w:num w:numId="4">
    <w:abstractNumId w:val="1"/>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22"/>
  </w:num>
  <w:num w:numId="10">
    <w:abstractNumId w:val="7"/>
  </w:num>
  <w:num w:numId="11">
    <w:abstractNumId w:val="20"/>
  </w:num>
  <w:num w:numId="12">
    <w:abstractNumId w:val="27"/>
  </w:num>
  <w:num w:numId="13">
    <w:abstractNumId w:val="32"/>
  </w:num>
  <w:num w:numId="14">
    <w:abstractNumId w:val="26"/>
  </w:num>
  <w:num w:numId="15">
    <w:abstractNumId w:val="16"/>
  </w:num>
  <w:num w:numId="16">
    <w:abstractNumId w:val="12"/>
  </w:num>
  <w:num w:numId="17">
    <w:abstractNumId w:val="33"/>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num>
  <w:num w:numId="20">
    <w:abstractNumId w:val="0"/>
  </w:num>
  <w:num w:numId="21">
    <w:abstractNumId w:val="34"/>
  </w:num>
  <w:num w:numId="22">
    <w:abstractNumId w:val="3"/>
  </w:num>
  <w:num w:numId="2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num>
  <w:num w:numId="26">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14"/>
  </w:num>
  <w:num w:numId="32">
    <w:abstractNumId w:val="13"/>
  </w:num>
  <w:num w:numId="33">
    <w:abstractNumId w:val="23"/>
  </w:num>
  <w:num w:numId="34">
    <w:abstractNumId w:val="21"/>
  </w:num>
  <w:num w:numId="35">
    <w:abstractNumId w:val="17"/>
  </w:num>
  <w:num w:numId="36">
    <w:abstractNumId w:val="8"/>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35"/>
  </w:num>
  <w:num w:numId="44">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00"/>
  <w:trackRevisions/>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3A004F"/>
    <w:rsid w:val="000150FA"/>
    <w:rsid w:val="00051524"/>
    <w:rsid w:val="00056AA0"/>
    <w:rsid w:val="0006016B"/>
    <w:rsid w:val="00061A84"/>
    <w:rsid w:val="000663C0"/>
    <w:rsid w:val="00072DD7"/>
    <w:rsid w:val="000763CA"/>
    <w:rsid w:val="00077701"/>
    <w:rsid w:val="00077AD7"/>
    <w:rsid w:val="00084E0C"/>
    <w:rsid w:val="00085AE0"/>
    <w:rsid w:val="000A7811"/>
    <w:rsid w:val="000B2DA9"/>
    <w:rsid w:val="000C7258"/>
    <w:rsid w:val="000C7AC8"/>
    <w:rsid w:val="000D6A56"/>
    <w:rsid w:val="000E1751"/>
    <w:rsid w:val="000E2DC1"/>
    <w:rsid w:val="0010758E"/>
    <w:rsid w:val="001220CA"/>
    <w:rsid w:val="001419A8"/>
    <w:rsid w:val="00141EE2"/>
    <w:rsid w:val="001472D5"/>
    <w:rsid w:val="00150954"/>
    <w:rsid w:val="0015716C"/>
    <w:rsid w:val="0017123F"/>
    <w:rsid w:val="001745D3"/>
    <w:rsid w:val="0019253C"/>
    <w:rsid w:val="00197330"/>
    <w:rsid w:val="001A4C94"/>
    <w:rsid w:val="001A6958"/>
    <w:rsid w:val="001D22A7"/>
    <w:rsid w:val="001D6347"/>
    <w:rsid w:val="001E0AE2"/>
    <w:rsid w:val="001E0EBB"/>
    <w:rsid w:val="001F046F"/>
    <w:rsid w:val="00204C65"/>
    <w:rsid w:val="00212D96"/>
    <w:rsid w:val="002206CC"/>
    <w:rsid w:val="0022377E"/>
    <w:rsid w:val="00236451"/>
    <w:rsid w:val="00236FEF"/>
    <w:rsid w:val="0029010D"/>
    <w:rsid w:val="002903FF"/>
    <w:rsid w:val="002A1642"/>
    <w:rsid w:val="002B0149"/>
    <w:rsid w:val="002B1AF6"/>
    <w:rsid w:val="002B2586"/>
    <w:rsid w:val="002C23D2"/>
    <w:rsid w:val="002C270F"/>
    <w:rsid w:val="002C6B5A"/>
    <w:rsid w:val="002D0849"/>
    <w:rsid w:val="002D0E9F"/>
    <w:rsid w:val="002D79D4"/>
    <w:rsid w:val="002E6562"/>
    <w:rsid w:val="002E71CC"/>
    <w:rsid w:val="002F17E0"/>
    <w:rsid w:val="002F3BC2"/>
    <w:rsid w:val="00304898"/>
    <w:rsid w:val="00304931"/>
    <w:rsid w:val="0030623B"/>
    <w:rsid w:val="00312136"/>
    <w:rsid w:val="0031670E"/>
    <w:rsid w:val="00317CD3"/>
    <w:rsid w:val="00327A44"/>
    <w:rsid w:val="00335FA5"/>
    <w:rsid w:val="0034321E"/>
    <w:rsid w:val="00346A9A"/>
    <w:rsid w:val="00350B59"/>
    <w:rsid w:val="00360C49"/>
    <w:rsid w:val="00365847"/>
    <w:rsid w:val="003669B3"/>
    <w:rsid w:val="00373410"/>
    <w:rsid w:val="00380BFE"/>
    <w:rsid w:val="003905CC"/>
    <w:rsid w:val="00395A36"/>
    <w:rsid w:val="003A004F"/>
    <w:rsid w:val="003A1550"/>
    <w:rsid w:val="003A4969"/>
    <w:rsid w:val="003C45F1"/>
    <w:rsid w:val="003C57B1"/>
    <w:rsid w:val="003D64A0"/>
    <w:rsid w:val="003E3D87"/>
    <w:rsid w:val="003E4106"/>
    <w:rsid w:val="003E7728"/>
    <w:rsid w:val="003F711C"/>
    <w:rsid w:val="00403A77"/>
    <w:rsid w:val="004254E8"/>
    <w:rsid w:val="004256CE"/>
    <w:rsid w:val="00426D49"/>
    <w:rsid w:val="00436339"/>
    <w:rsid w:val="00437475"/>
    <w:rsid w:val="00457913"/>
    <w:rsid w:val="00460A7A"/>
    <w:rsid w:val="00462FB9"/>
    <w:rsid w:val="00473EF1"/>
    <w:rsid w:val="00482A6E"/>
    <w:rsid w:val="004857C5"/>
    <w:rsid w:val="004902A7"/>
    <w:rsid w:val="00491055"/>
    <w:rsid w:val="00491EF2"/>
    <w:rsid w:val="0049422B"/>
    <w:rsid w:val="004A00F2"/>
    <w:rsid w:val="004A3172"/>
    <w:rsid w:val="004A4F60"/>
    <w:rsid w:val="004A7C8F"/>
    <w:rsid w:val="004B02B8"/>
    <w:rsid w:val="004B0D23"/>
    <w:rsid w:val="004B0EEF"/>
    <w:rsid w:val="004C788E"/>
    <w:rsid w:val="004D0DEE"/>
    <w:rsid w:val="004D4908"/>
    <w:rsid w:val="004E2687"/>
    <w:rsid w:val="004F3E52"/>
    <w:rsid w:val="004F5274"/>
    <w:rsid w:val="00514617"/>
    <w:rsid w:val="005163AE"/>
    <w:rsid w:val="00526C34"/>
    <w:rsid w:val="00536B8B"/>
    <w:rsid w:val="005422BD"/>
    <w:rsid w:val="005432DC"/>
    <w:rsid w:val="00547341"/>
    <w:rsid w:val="00555D2A"/>
    <w:rsid w:val="00567657"/>
    <w:rsid w:val="0057609E"/>
    <w:rsid w:val="005837CD"/>
    <w:rsid w:val="00586429"/>
    <w:rsid w:val="005949B1"/>
    <w:rsid w:val="00597FB2"/>
    <w:rsid w:val="005A2CB1"/>
    <w:rsid w:val="005A3A7D"/>
    <w:rsid w:val="005A6566"/>
    <w:rsid w:val="005A657E"/>
    <w:rsid w:val="005E5E02"/>
    <w:rsid w:val="005E7499"/>
    <w:rsid w:val="005F408B"/>
    <w:rsid w:val="00600A8C"/>
    <w:rsid w:val="00603946"/>
    <w:rsid w:val="006113A1"/>
    <w:rsid w:val="006157BD"/>
    <w:rsid w:val="00616A1D"/>
    <w:rsid w:val="006215E0"/>
    <w:rsid w:val="00622A0E"/>
    <w:rsid w:val="00624E30"/>
    <w:rsid w:val="00625126"/>
    <w:rsid w:val="0063444B"/>
    <w:rsid w:val="00645984"/>
    <w:rsid w:val="00664000"/>
    <w:rsid w:val="00674A20"/>
    <w:rsid w:val="00682878"/>
    <w:rsid w:val="00697525"/>
    <w:rsid w:val="006A3D98"/>
    <w:rsid w:val="006B1940"/>
    <w:rsid w:val="006B29AC"/>
    <w:rsid w:val="006C6042"/>
    <w:rsid w:val="006D3B7E"/>
    <w:rsid w:val="006D511F"/>
    <w:rsid w:val="006D5271"/>
    <w:rsid w:val="006D765E"/>
    <w:rsid w:val="006E6320"/>
    <w:rsid w:val="006E6E11"/>
    <w:rsid w:val="006E7D55"/>
    <w:rsid w:val="006F521E"/>
    <w:rsid w:val="00700A74"/>
    <w:rsid w:val="00701049"/>
    <w:rsid w:val="007054B2"/>
    <w:rsid w:val="007132E7"/>
    <w:rsid w:val="00715A93"/>
    <w:rsid w:val="00715C23"/>
    <w:rsid w:val="007227BB"/>
    <w:rsid w:val="00732B72"/>
    <w:rsid w:val="007401EE"/>
    <w:rsid w:val="00742505"/>
    <w:rsid w:val="0076621B"/>
    <w:rsid w:val="007835B2"/>
    <w:rsid w:val="00793D16"/>
    <w:rsid w:val="007B5AD2"/>
    <w:rsid w:val="007C20A2"/>
    <w:rsid w:val="007C73D1"/>
    <w:rsid w:val="007D386A"/>
    <w:rsid w:val="007E3FF9"/>
    <w:rsid w:val="008011D4"/>
    <w:rsid w:val="0081012A"/>
    <w:rsid w:val="008317C9"/>
    <w:rsid w:val="008341FB"/>
    <w:rsid w:val="00834A18"/>
    <w:rsid w:val="0084382A"/>
    <w:rsid w:val="0084780E"/>
    <w:rsid w:val="00860FA9"/>
    <w:rsid w:val="00863B0A"/>
    <w:rsid w:val="00871539"/>
    <w:rsid w:val="00887009"/>
    <w:rsid w:val="008A169A"/>
    <w:rsid w:val="008A1886"/>
    <w:rsid w:val="008A6FE0"/>
    <w:rsid w:val="008C14AA"/>
    <w:rsid w:val="008C4350"/>
    <w:rsid w:val="008C5E83"/>
    <w:rsid w:val="008C74A1"/>
    <w:rsid w:val="008D0A95"/>
    <w:rsid w:val="008E09D3"/>
    <w:rsid w:val="008F08CA"/>
    <w:rsid w:val="008F1314"/>
    <w:rsid w:val="008F3479"/>
    <w:rsid w:val="008F3840"/>
    <w:rsid w:val="009054A6"/>
    <w:rsid w:val="00912A4E"/>
    <w:rsid w:val="00917796"/>
    <w:rsid w:val="00925ABC"/>
    <w:rsid w:val="00963DDF"/>
    <w:rsid w:val="00975206"/>
    <w:rsid w:val="009779F1"/>
    <w:rsid w:val="0099151C"/>
    <w:rsid w:val="00997E5D"/>
    <w:rsid w:val="009A60B0"/>
    <w:rsid w:val="009B1109"/>
    <w:rsid w:val="009C1670"/>
    <w:rsid w:val="009D4E56"/>
    <w:rsid w:val="009F052A"/>
    <w:rsid w:val="009F368D"/>
    <w:rsid w:val="009F3F9F"/>
    <w:rsid w:val="009F7924"/>
    <w:rsid w:val="00A028A2"/>
    <w:rsid w:val="00A11026"/>
    <w:rsid w:val="00A1151B"/>
    <w:rsid w:val="00A15577"/>
    <w:rsid w:val="00A179FC"/>
    <w:rsid w:val="00A21C42"/>
    <w:rsid w:val="00A26678"/>
    <w:rsid w:val="00A27001"/>
    <w:rsid w:val="00A27959"/>
    <w:rsid w:val="00A3362C"/>
    <w:rsid w:val="00A349F9"/>
    <w:rsid w:val="00A37BA4"/>
    <w:rsid w:val="00A52DDF"/>
    <w:rsid w:val="00A6221E"/>
    <w:rsid w:val="00A67905"/>
    <w:rsid w:val="00A75835"/>
    <w:rsid w:val="00A80E9D"/>
    <w:rsid w:val="00A8659F"/>
    <w:rsid w:val="00A90030"/>
    <w:rsid w:val="00A90C8B"/>
    <w:rsid w:val="00A94104"/>
    <w:rsid w:val="00AE4F03"/>
    <w:rsid w:val="00AF47E5"/>
    <w:rsid w:val="00B01B53"/>
    <w:rsid w:val="00B03701"/>
    <w:rsid w:val="00B03E86"/>
    <w:rsid w:val="00B26EE9"/>
    <w:rsid w:val="00B354BA"/>
    <w:rsid w:val="00B420D3"/>
    <w:rsid w:val="00B53D84"/>
    <w:rsid w:val="00B560D0"/>
    <w:rsid w:val="00B61AEC"/>
    <w:rsid w:val="00B64C84"/>
    <w:rsid w:val="00B65AEB"/>
    <w:rsid w:val="00B703B4"/>
    <w:rsid w:val="00B846E5"/>
    <w:rsid w:val="00B9222B"/>
    <w:rsid w:val="00B97293"/>
    <w:rsid w:val="00BA3362"/>
    <w:rsid w:val="00BA45FD"/>
    <w:rsid w:val="00BA4E42"/>
    <w:rsid w:val="00BB63CF"/>
    <w:rsid w:val="00BB7D90"/>
    <w:rsid w:val="00BC310E"/>
    <w:rsid w:val="00BC6650"/>
    <w:rsid w:val="00BD058A"/>
    <w:rsid w:val="00BD4FF7"/>
    <w:rsid w:val="00BE2F3B"/>
    <w:rsid w:val="00BF2C06"/>
    <w:rsid w:val="00BF5D79"/>
    <w:rsid w:val="00C047AD"/>
    <w:rsid w:val="00C21AD8"/>
    <w:rsid w:val="00C26FDE"/>
    <w:rsid w:val="00C31249"/>
    <w:rsid w:val="00C37F78"/>
    <w:rsid w:val="00C41B0F"/>
    <w:rsid w:val="00C47490"/>
    <w:rsid w:val="00C6148E"/>
    <w:rsid w:val="00C61D1B"/>
    <w:rsid w:val="00C75FBF"/>
    <w:rsid w:val="00C7631E"/>
    <w:rsid w:val="00C768DD"/>
    <w:rsid w:val="00CA4CDF"/>
    <w:rsid w:val="00CB02F4"/>
    <w:rsid w:val="00CB4838"/>
    <w:rsid w:val="00CC630D"/>
    <w:rsid w:val="00CD1777"/>
    <w:rsid w:val="00CE29C6"/>
    <w:rsid w:val="00CE3990"/>
    <w:rsid w:val="00CF1A48"/>
    <w:rsid w:val="00CF2736"/>
    <w:rsid w:val="00CF7161"/>
    <w:rsid w:val="00D007B5"/>
    <w:rsid w:val="00D06EA5"/>
    <w:rsid w:val="00D0798A"/>
    <w:rsid w:val="00D1572D"/>
    <w:rsid w:val="00D16889"/>
    <w:rsid w:val="00D17079"/>
    <w:rsid w:val="00D230D5"/>
    <w:rsid w:val="00D361E3"/>
    <w:rsid w:val="00D46281"/>
    <w:rsid w:val="00D543F2"/>
    <w:rsid w:val="00D55470"/>
    <w:rsid w:val="00D67EF3"/>
    <w:rsid w:val="00D70B33"/>
    <w:rsid w:val="00D76012"/>
    <w:rsid w:val="00D762B8"/>
    <w:rsid w:val="00D97AEF"/>
    <w:rsid w:val="00D97C55"/>
    <w:rsid w:val="00DA2694"/>
    <w:rsid w:val="00DA6456"/>
    <w:rsid w:val="00DC45D7"/>
    <w:rsid w:val="00DD5EDF"/>
    <w:rsid w:val="00DD71CF"/>
    <w:rsid w:val="00DF5810"/>
    <w:rsid w:val="00DF5813"/>
    <w:rsid w:val="00DF64A7"/>
    <w:rsid w:val="00E03752"/>
    <w:rsid w:val="00E14D58"/>
    <w:rsid w:val="00E257F6"/>
    <w:rsid w:val="00E31941"/>
    <w:rsid w:val="00E32A09"/>
    <w:rsid w:val="00E354E8"/>
    <w:rsid w:val="00E42A12"/>
    <w:rsid w:val="00E457DA"/>
    <w:rsid w:val="00E50B6B"/>
    <w:rsid w:val="00E516FF"/>
    <w:rsid w:val="00E54847"/>
    <w:rsid w:val="00E55B49"/>
    <w:rsid w:val="00E70C0D"/>
    <w:rsid w:val="00E7191F"/>
    <w:rsid w:val="00E71B2E"/>
    <w:rsid w:val="00E81C41"/>
    <w:rsid w:val="00E834B0"/>
    <w:rsid w:val="00EA24C9"/>
    <w:rsid w:val="00EA4499"/>
    <w:rsid w:val="00EB501A"/>
    <w:rsid w:val="00EB6CCB"/>
    <w:rsid w:val="00EC2B20"/>
    <w:rsid w:val="00EC4214"/>
    <w:rsid w:val="00EC6D8B"/>
    <w:rsid w:val="00EF7D65"/>
    <w:rsid w:val="00F06A81"/>
    <w:rsid w:val="00F121B3"/>
    <w:rsid w:val="00F22D7A"/>
    <w:rsid w:val="00F30035"/>
    <w:rsid w:val="00F31D98"/>
    <w:rsid w:val="00F33903"/>
    <w:rsid w:val="00F3554F"/>
    <w:rsid w:val="00F35EB3"/>
    <w:rsid w:val="00F3744F"/>
    <w:rsid w:val="00F579C9"/>
    <w:rsid w:val="00F6379D"/>
    <w:rsid w:val="00F6517D"/>
    <w:rsid w:val="00F66A5F"/>
    <w:rsid w:val="00F96836"/>
    <w:rsid w:val="00FB00B7"/>
    <w:rsid w:val="00FB10E0"/>
    <w:rsid w:val="00FE0559"/>
    <w:rsid w:val="00FE0CED"/>
    <w:rsid w:val="00FF6A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04F"/>
    <w:pPr>
      <w:spacing w:after="0" w:line="240" w:lineRule="auto"/>
    </w:pPr>
    <w:rPr>
      <w:rFonts w:ascii="Calibri" w:hAnsi="Calibri" w:cs="Calibri"/>
    </w:rPr>
  </w:style>
  <w:style w:type="paragraph" w:styleId="Heading1">
    <w:name w:val="heading 1"/>
    <w:basedOn w:val="Normal"/>
    <w:next w:val="Normal"/>
    <w:link w:val="Heading1Char"/>
    <w:uiPriority w:val="9"/>
    <w:qFormat/>
    <w:rsid w:val="001220C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20C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22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004F"/>
    <w:rPr>
      <w:color w:val="0000FF"/>
      <w:u w:val="single"/>
    </w:rPr>
  </w:style>
  <w:style w:type="paragraph" w:styleId="ListParagraph">
    <w:name w:val="List Paragraph"/>
    <w:basedOn w:val="Normal"/>
    <w:uiPriority w:val="34"/>
    <w:qFormat/>
    <w:rsid w:val="003A004F"/>
    <w:pPr>
      <w:ind w:left="720"/>
    </w:pPr>
  </w:style>
  <w:style w:type="paragraph" w:styleId="BalloonText">
    <w:name w:val="Balloon Text"/>
    <w:basedOn w:val="Normal"/>
    <w:link w:val="BalloonTextChar"/>
    <w:uiPriority w:val="99"/>
    <w:semiHidden/>
    <w:unhideWhenUsed/>
    <w:rsid w:val="003A004F"/>
    <w:rPr>
      <w:rFonts w:ascii="Tahoma" w:hAnsi="Tahoma" w:cs="Tahoma"/>
      <w:sz w:val="16"/>
      <w:szCs w:val="16"/>
    </w:rPr>
  </w:style>
  <w:style w:type="character" w:customStyle="1" w:styleId="BalloonTextChar">
    <w:name w:val="Balloon Text Char"/>
    <w:basedOn w:val="DefaultParagraphFont"/>
    <w:link w:val="BalloonText"/>
    <w:uiPriority w:val="99"/>
    <w:semiHidden/>
    <w:rsid w:val="003A004F"/>
    <w:rPr>
      <w:rFonts w:ascii="Tahoma" w:hAnsi="Tahoma" w:cs="Tahoma"/>
      <w:sz w:val="16"/>
      <w:szCs w:val="16"/>
    </w:rPr>
  </w:style>
  <w:style w:type="paragraph" w:styleId="Caption">
    <w:name w:val="caption"/>
    <w:basedOn w:val="Normal"/>
    <w:next w:val="Normal"/>
    <w:uiPriority w:val="35"/>
    <w:unhideWhenUsed/>
    <w:qFormat/>
    <w:rsid w:val="004A3172"/>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220C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220C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1220CA"/>
    <w:pPr>
      <w:spacing w:line="276" w:lineRule="auto"/>
      <w:outlineLvl w:val="9"/>
    </w:pPr>
  </w:style>
  <w:style w:type="paragraph" w:styleId="TOC1">
    <w:name w:val="toc 1"/>
    <w:basedOn w:val="Normal"/>
    <w:next w:val="Normal"/>
    <w:autoRedefine/>
    <w:uiPriority w:val="39"/>
    <w:unhideWhenUsed/>
    <w:rsid w:val="001220CA"/>
    <w:pPr>
      <w:spacing w:after="100"/>
    </w:pPr>
  </w:style>
  <w:style w:type="paragraph" w:styleId="TOC2">
    <w:name w:val="toc 2"/>
    <w:basedOn w:val="Normal"/>
    <w:next w:val="Normal"/>
    <w:autoRedefine/>
    <w:uiPriority w:val="39"/>
    <w:unhideWhenUsed/>
    <w:rsid w:val="001220CA"/>
    <w:pPr>
      <w:spacing w:after="100"/>
      <w:ind w:left="220"/>
    </w:pPr>
  </w:style>
  <w:style w:type="character" w:styleId="CommentReference">
    <w:name w:val="annotation reference"/>
    <w:basedOn w:val="DefaultParagraphFont"/>
    <w:uiPriority w:val="99"/>
    <w:semiHidden/>
    <w:unhideWhenUsed/>
    <w:rsid w:val="00B64C84"/>
    <w:rPr>
      <w:sz w:val="16"/>
      <w:szCs w:val="16"/>
    </w:rPr>
  </w:style>
  <w:style w:type="paragraph" w:styleId="CommentText">
    <w:name w:val="annotation text"/>
    <w:basedOn w:val="Normal"/>
    <w:link w:val="CommentTextChar"/>
    <w:uiPriority w:val="99"/>
    <w:semiHidden/>
    <w:unhideWhenUsed/>
    <w:rsid w:val="00B64C84"/>
    <w:rPr>
      <w:sz w:val="20"/>
      <w:szCs w:val="20"/>
    </w:rPr>
  </w:style>
  <w:style w:type="character" w:customStyle="1" w:styleId="CommentTextChar">
    <w:name w:val="Comment Text Char"/>
    <w:basedOn w:val="DefaultParagraphFont"/>
    <w:link w:val="CommentText"/>
    <w:uiPriority w:val="99"/>
    <w:semiHidden/>
    <w:rsid w:val="00B64C84"/>
    <w:rPr>
      <w:rFonts w:ascii="Calibri" w:hAnsi="Calibri" w:cs="Calibri"/>
      <w:sz w:val="20"/>
      <w:szCs w:val="20"/>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4F81BD" w:themeColor="accent1"/>
    </w:rPr>
  </w:style>
  <w:style w:type="table" w:styleId="TableGrid">
    <w:name w:val="Table Grid"/>
    <w:basedOn w:val="TableNormal"/>
    <w:uiPriority w:val="59"/>
    <w:rsid w:val="008C5E8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84780E"/>
    <w:pPr>
      <w:spacing w:after="100"/>
      <w:ind w:left="440"/>
    </w:pPr>
  </w:style>
  <w:style w:type="paragraph" w:styleId="Revision">
    <w:name w:val="Revision"/>
    <w:hidden/>
    <w:uiPriority w:val="99"/>
    <w:semiHidden/>
    <w:rsid w:val="00BF5D79"/>
    <w:pPr>
      <w:spacing w:after="0" w:line="240" w:lineRule="auto"/>
    </w:pPr>
    <w:rPr>
      <w:rFonts w:ascii="Calibri" w:hAnsi="Calibri" w:cs="Calibri"/>
    </w:rPr>
  </w:style>
  <w:style w:type="paragraph" w:styleId="CommentSubject">
    <w:name w:val="annotation subject"/>
    <w:basedOn w:val="CommentText"/>
    <w:next w:val="CommentText"/>
    <w:link w:val="CommentSubjectChar"/>
    <w:uiPriority w:val="99"/>
    <w:semiHidden/>
    <w:unhideWhenUsed/>
    <w:rsid w:val="003D64A0"/>
    <w:rPr>
      <w:b/>
      <w:bCs/>
    </w:rPr>
  </w:style>
  <w:style w:type="character" w:customStyle="1" w:styleId="CommentSubjectChar">
    <w:name w:val="Comment Subject Char"/>
    <w:basedOn w:val="CommentTextChar"/>
    <w:link w:val="CommentSubject"/>
    <w:uiPriority w:val="99"/>
    <w:semiHidden/>
    <w:rsid w:val="003D64A0"/>
    <w:rPr>
      <w:rFonts w:ascii="Calibri" w:hAnsi="Calibri" w:cs="Calibri"/>
      <w:b/>
      <w:bCs/>
      <w:sz w:val="20"/>
      <w:szCs w:val="20"/>
    </w:rPr>
  </w:style>
  <w:style w:type="paragraph" w:styleId="Header">
    <w:name w:val="header"/>
    <w:basedOn w:val="Normal"/>
    <w:link w:val="HeaderChar"/>
    <w:uiPriority w:val="99"/>
    <w:semiHidden/>
    <w:unhideWhenUsed/>
    <w:rsid w:val="008317C9"/>
    <w:pPr>
      <w:tabs>
        <w:tab w:val="center" w:pos="4680"/>
        <w:tab w:val="right" w:pos="9360"/>
      </w:tabs>
    </w:pPr>
  </w:style>
  <w:style w:type="character" w:customStyle="1" w:styleId="HeaderChar">
    <w:name w:val="Header Char"/>
    <w:basedOn w:val="DefaultParagraphFont"/>
    <w:link w:val="Header"/>
    <w:uiPriority w:val="99"/>
    <w:semiHidden/>
    <w:rsid w:val="008317C9"/>
    <w:rPr>
      <w:rFonts w:ascii="Calibri" w:hAnsi="Calibri" w:cs="Calibri"/>
    </w:rPr>
  </w:style>
  <w:style w:type="paragraph" w:styleId="Footer">
    <w:name w:val="footer"/>
    <w:basedOn w:val="Normal"/>
    <w:link w:val="FooterChar"/>
    <w:uiPriority w:val="99"/>
    <w:unhideWhenUsed/>
    <w:rsid w:val="008317C9"/>
    <w:pPr>
      <w:tabs>
        <w:tab w:val="center" w:pos="4680"/>
        <w:tab w:val="right" w:pos="9360"/>
      </w:tabs>
    </w:pPr>
  </w:style>
  <w:style w:type="character" w:customStyle="1" w:styleId="FooterChar">
    <w:name w:val="Footer Char"/>
    <w:basedOn w:val="DefaultParagraphFont"/>
    <w:link w:val="Footer"/>
    <w:uiPriority w:val="99"/>
    <w:rsid w:val="008317C9"/>
    <w:rPr>
      <w:rFonts w:ascii="Calibri" w:hAnsi="Calibri" w:cs="Calibri"/>
    </w:rPr>
  </w:style>
  <w:style w:type="paragraph" w:customStyle="1" w:styleId="StyleCalibri24ptBoldCenteredAfter10ptLinespacing">
    <w:name w:val="Style Calibri 24 pt Bold Centered After:  10 pt Line spacing: ..."/>
    <w:basedOn w:val="Normal"/>
    <w:rsid w:val="00327A44"/>
    <w:pPr>
      <w:spacing w:after="200" w:line="276" w:lineRule="auto"/>
      <w:ind w:left="284"/>
      <w:jc w:val="center"/>
    </w:pPr>
    <w:rPr>
      <w:rFonts w:eastAsia="Times New Roman" w:cs="Times New Roman"/>
      <w:b/>
      <w:bCs/>
      <w:sz w:val="48"/>
      <w:szCs w:val="20"/>
    </w:rPr>
  </w:style>
  <w:style w:type="character" w:customStyle="1" w:styleId="HeadingStyleChar">
    <w:name w:val="Heading Style Char"/>
    <w:basedOn w:val="DefaultParagraphFont"/>
    <w:link w:val="HeadingStyle"/>
    <w:locked/>
    <w:rsid w:val="00D1572D"/>
    <w:rPr>
      <w:rFonts w:ascii="Verdana" w:hAnsi="Verdana"/>
      <w:b/>
      <w:bCs/>
    </w:rPr>
  </w:style>
  <w:style w:type="paragraph" w:customStyle="1" w:styleId="HeadingStyle">
    <w:name w:val="Heading Style"/>
    <w:basedOn w:val="Normal"/>
    <w:link w:val="HeadingStyleChar"/>
    <w:rsid w:val="00D1572D"/>
    <w:pPr>
      <w:spacing w:before="240"/>
    </w:pPr>
    <w:rPr>
      <w:rFonts w:ascii="Verdana" w:hAnsi="Verdana" w:cstheme="minorBidi"/>
      <w:b/>
      <w:bCs/>
    </w:rPr>
  </w:style>
  <w:style w:type="character" w:styleId="FollowedHyperlink">
    <w:name w:val="FollowedHyperlink"/>
    <w:basedOn w:val="DefaultParagraphFont"/>
    <w:uiPriority w:val="99"/>
    <w:semiHidden/>
    <w:unhideWhenUsed/>
    <w:rsid w:val="001472D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04F"/>
    <w:pPr>
      <w:spacing w:after="0" w:line="240" w:lineRule="auto"/>
    </w:pPr>
    <w:rPr>
      <w:rFonts w:ascii="Calibri" w:hAnsi="Calibri" w:cs="Calibri"/>
    </w:rPr>
  </w:style>
  <w:style w:type="paragraph" w:styleId="Heading1">
    <w:name w:val="heading 1"/>
    <w:basedOn w:val="Normal"/>
    <w:next w:val="Normal"/>
    <w:link w:val="Heading1Char"/>
    <w:uiPriority w:val="9"/>
    <w:qFormat/>
    <w:rsid w:val="001220C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20C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22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004F"/>
    <w:rPr>
      <w:color w:val="0000FF"/>
      <w:u w:val="single"/>
    </w:rPr>
  </w:style>
  <w:style w:type="paragraph" w:styleId="ListParagraph">
    <w:name w:val="List Paragraph"/>
    <w:basedOn w:val="Normal"/>
    <w:uiPriority w:val="34"/>
    <w:qFormat/>
    <w:rsid w:val="003A004F"/>
    <w:pPr>
      <w:ind w:left="720"/>
    </w:pPr>
  </w:style>
  <w:style w:type="paragraph" w:styleId="BalloonText">
    <w:name w:val="Balloon Text"/>
    <w:basedOn w:val="Normal"/>
    <w:link w:val="BalloonTextChar"/>
    <w:uiPriority w:val="99"/>
    <w:semiHidden/>
    <w:unhideWhenUsed/>
    <w:rsid w:val="003A004F"/>
    <w:rPr>
      <w:rFonts w:ascii="Tahoma" w:hAnsi="Tahoma" w:cs="Tahoma"/>
      <w:sz w:val="16"/>
      <w:szCs w:val="16"/>
    </w:rPr>
  </w:style>
  <w:style w:type="character" w:customStyle="1" w:styleId="BalloonTextChar">
    <w:name w:val="Balloon Text Char"/>
    <w:basedOn w:val="DefaultParagraphFont"/>
    <w:link w:val="BalloonText"/>
    <w:uiPriority w:val="99"/>
    <w:semiHidden/>
    <w:rsid w:val="003A004F"/>
    <w:rPr>
      <w:rFonts w:ascii="Tahoma" w:hAnsi="Tahoma" w:cs="Tahoma"/>
      <w:sz w:val="16"/>
      <w:szCs w:val="16"/>
    </w:rPr>
  </w:style>
  <w:style w:type="paragraph" w:styleId="Caption">
    <w:name w:val="caption"/>
    <w:basedOn w:val="Normal"/>
    <w:next w:val="Normal"/>
    <w:uiPriority w:val="35"/>
    <w:unhideWhenUsed/>
    <w:qFormat/>
    <w:rsid w:val="004A3172"/>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220C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220C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1220CA"/>
    <w:pPr>
      <w:spacing w:line="276" w:lineRule="auto"/>
      <w:outlineLvl w:val="9"/>
    </w:pPr>
  </w:style>
  <w:style w:type="paragraph" w:styleId="TOC1">
    <w:name w:val="toc 1"/>
    <w:basedOn w:val="Normal"/>
    <w:next w:val="Normal"/>
    <w:autoRedefine/>
    <w:uiPriority w:val="39"/>
    <w:unhideWhenUsed/>
    <w:rsid w:val="001220CA"/>
    <w:pPr>
      <w:spacing w:after="100"/>
    </w:pPr>
  </w:style>
  <w:style w:type="paragraph" w:styleId="TOC2">
    <w:name w:val="toc 2"/>
    <w:basedOn w:val="Normal"/>
    <w:next w:val="Normal"/>
    <w:autoRedefine/>
    <w:uiPriority w:val="39"/>
    <w:unhideWhenUsed/>
    <w:rsid w:val="001220CA"/>
    <w:pPr>
      <w:spacing w:after="100"/>
      <w:ind w:left="220"/>
    </w:pPr>
  </w:style>
  <w:style w:type="character" w:styleId="CommentReference">
    <w:name w:val="annotation reference"/>
    <w:basedOn w:val="DefaultParagraphFont"/>
    <w:uiPriority w:val="99"/>
    <w:semiHidden/>
    <w:unhideWhenUsed/>
    <w:rsid w:val="00B64C84"/>
    <w:rPr>
      <w:sz w:val="16"/>
      <w:szCs w:val="16"/>
    </w:rPr>
  </w:style>
  <w:style w:type="paragraph" w:styleId="CommentText">
    <w:name w:val="annotation text"/>
    <w:basedOn w:val="Normal"/>
    <w:link w:val="CommentTextChar"/>
    <w:uiPriority w:val="99"/>
    <w:semiHidden/>
    <w:unhideWhenUsed/>
    <w:rsid w:val="00B64C84"/>
    <w:rPr>
      <w:sz w:val="20"/>
      <w:szCs w:val="20"/>
    </w:rPr>
  </w:style>
  <w:style w:type="character" w:customStyle="1" w:styleId="CommentTextChar">
    <w:name w:val="Comment Text Char"/>
    <w:basedOn w:val="DefaultParagraphFont"/>
    <w:link w:val="CommentText"/>
    <w:uiPriority w:val="99"/>
    <w:semiHidden/>
    <w:rsid w:val="00B64C84"/>
    <w:rPr>
      <w:rFonts w:ascii="Calibri" w:hAnsi="Calibri" w:cs="Calibri"/>
      <w:sz w:val="20"/>
      <w:szCs w:val="20"/>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4F81BD" w:themeColor="accent1"/>
    </w:rPr>
  </w:style>
  <w:style w:type="table" w:styleId="TableGrid">
    <w:name w:val="Table Grid"/>
    <w:basedOn w:val="TableNormal"/>
    <w:uiPriority w:val="59"/>
    <w:rsid w:val="008C5E8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84780E"/>
    <w:pPr>
      <w:spacing w:after="100"/>
      <w:ind w:left="440"/>
    </w:pPr>
  </w:style>
  <w:style w:type="paragraph" w:styleId="Revision">
    <w:name w:val="Revision"/>
    <w:hidden/>
    <w:uiPriority w:val="99"/>
    <w:semiHidden/>
    <w:rsid w:val="00BF5D79"/>
    <w:pPr>
      <w:spacing w:after="0" w:line="240" w:lineRule="auto"/>
    </w:pPr>
    <w:rPr>
      <w:rFonts w:ascii="Calibri" w:hAnsi="Calibri" w:cs="Calibri"/>
    </w:rPr>
  </w:style>
  <w:style w:type="paragraph" w:styleId="CommentSubject">
    <w:name w:val="annotation subject"/>
    <w:basedOn w:val="CommentText"/>
    <w:next w:val="CommentText"/>
    <w:link w:val="CommentSubjectChar"/>
    <w:uiPriority w:val="99"/>
    <w:semiHidden/>
    <w:unhideWhenUsed/>
    <w:rsid w:val="003D64A0"/>
    <w:rPr>
      <w:b/>
      <w:bCs/>
    </w:rPr>
  </w:style>
  <w:style w:type="character" w:customStyle="1" w:styleId="CommentSubjectChar">
    <w:name w:val="Comment Subject Char"/>
    <w:basedOn w:val="CommentTextChar"/>
    <w:link w:val="CommentSubject"/>
    <w:uiPriority w:val="99"/>
    <w:semiHidden/>
    <w:rsid w:val="003D64A0"/>
    <w:rPr>
      <w:rFonts w:ascii="Calibri" w:hAnsi="Calibri" w:cs="Calibri"/>
      <w:b/>
      <w:bCs/>
      <w:sz w:val="20"/>
      <w:szCs w:val="20"/>
    </w:rPr>
  </w:style>
</w:styles>
</file>

<file path=word/webSettings.xml><?xml version="1.0" encoding="utf-8"?>
<w:webSettings xmlns:r="http://schemas.openxmlformats.org/officeDocument/2006/relationships" xmlns:w="http://schemas.openxmlformats.org/wordprocessingml/2006/main">
  <w:divs>
    <w:div w:id="88939663">
      <w:bodyDiv w:val="1"/>
      <w:marLeft w:val="0"/>
      <w:marRight w:val="0"/>
      <w:marTop w:val="0"/>
      <w:marBottom w:val="0"/>
      <w:divBdr>
        <w:top w:val="none" w:sz="0" w:space="0" w:color="auto"/>
        <w:left w:val="none" w:sz="0" w:space="0" w:color="auto"/>
        <w:bottom w:val="none" w:sz="0" w:space="0" w:color="auto"/>
        <w:right w:val="none" w:sz="0" w:space="0" w:color="auto"/>
      </w:divBdr>
    </w:div>
    <w:div w:id="402992472">
      <w:bodyDiv w:val="1"/>
      <w:marLeft w:val="0"/>
      <w:marRight w:val="0"/>
      <w:marTop w:val="0"/>
      <w:marBottom w:val="0"/>
      <w:divBdr>
        <w:top w:val="none" w:sz="0" w:space="0" w:color="auto"/>
        <w:left w:val="none" w:sz="0" w:space="0" w:color="auto"/>
        <w:bottom w:val="none" w:sz="0" w:space="0" w:color="auto"/>
        <w:right w:val="none" w:sz="0" w:space="0" w:color="auto"/>
      </w:divBdr>
    </w:div>
    <w:div w:id="585462334">
      <w:bodyDiv w:val="1"/>
      <w:marLeft w:val="0"/>
      <w:marRight w:val="0"/>
      <w:marTop w:val="0"/>
      <w:marBottom w:val="0"/>
      <w:divBdr>
        <w:top w:val="none" w:sz="0" w:space="0" w:color="auto"/>
        <w:left w:val="none" w:sz="0" w:space="0" w:color="auto"/>
        <w:bottom w:val="none" w:sz="0" w:space="0" w:color="auto"/>
        <w:right w:val="none" w:sz="0" w:space="0" w:color="auto"/>
      </w:divBdr>
    </w:div>
    <w:div w:id="769005305">
      <w:bodyDiv w:val="1"/>
      <w:marLeft w:val="0"/>
      <w:marRight w:val="0"/>
      <w:marTop w:val="0"/>
      <w:marBottom w:val="0"/>
      <w:divBdr>
        <w:top w:val="none" w:sz="0" w:space="0" w:color="auto"/>
        <w:left w:val="none" w:sz="0" w:space="0" w:color="auto"/>
        <w:bottom w:val="none" w:sz="0" w:space="0" w:color="auto"/>
        <w:right w:val="none" w:sz="0" w:space="0" w:color="auto"/>
      </w:divBdr>
    </w:div>
    <w:div w:id="1068726229">
      <w:bodyDiv w:val="1"/>
      <w:marLeft w:val="0"/>
      <w:marRight w:val="0"/>
      <w:marTop w:val="0"/>
      <w:marBottom w:val="0"/>
      <w:divBdr>
        <w:top w:val="none" w:sz="0" w:space="0" w:color="auto"/>
        <w:left w:val="none" w:sz="0" w:space="0" w:color="auto"/>
        <w:bottom w:val="none" w:sz="0" w:space="0" w:color="auto"/>
        <w:right w:val="none" w:sz="0" w:space="0" w:color="auto"/>
      </w:divBdr>
    </w:div>
    <w:div w:id="1103643971">
      <w:bodyDiv w:val="1"/>
      <w:marLeft w:val="0"/>
      <w:marRight w:val="0"/>
      <w:marTop w:val="0"/>
      <w:marBottom w:val="0"/>
      <w:divBdr>
        <w:top w:val="none" w:sz="0" w:space="0" w:color="auto"/>
        <w:left w:val="none" w:sz="0" w:space="0" w:color="auto"/>
        <w:bottom w:val="none" w:sz="0" w:space="0" w:color="auto"/>
        <w:right w:val="none" w:sz="0" w:space="0" w:color="auto"/>
      </w:divBdr>
    </w:div>
    <w:div w:id="1320303242">
      <w:bodyDiv w:val="1"/>
      <w:marLeft w:val="0"/>
      <w:marRight w:val="0"/>
      <w:marTop w:val="0"/>
      <w:marBottom w:val="0"/>
      <w:divBdr>
        <w:top w:val="none" w:sz="0" w:space="0" w:color="auto"/>
        <w:left w:val="none" w:sz="0" w:space="0" w:color="auto"/>
        <w:bottom w:val="none" w:sz="0" w:space="0" w:color="auto"/>
        <w:right w:val="none" w:sz="0" w:space="0" w:color="auto"/>
      </w:divBdr>
    </w:div>
    <w:div w:id="1516649924">
      <w:bodyDiv w:val="1"/>
      <w:marLeft w:val="0"/>
      <w:marRight w:val="0"/>
      <w:marTop w:val="0"/>
      <w:marBottom w:val="0"/>
      <w:divBdr>
        <w:top w:val="none" w:sz="0" w:space="0" w:color="auto"/>
        <w:left w:val="none" w:sz="0" w:space="0" w:color="auto"/>
        <w:bottom w:val="none" w:sz="0" w:space="0" w:color="auto"/>
        <w:right w:val="none" w:sz="0" w:space="0" w:color="auto"/>
      </w:divBdr>
    </w:div>
    <w:div w:id="1541866322">
      <w:bodyDiv w:val="1"/>
      <w:marLeft w:val="0"/>
      <w:marRight w:val="0"/>
      <w:marTop w:val="0"/>
      <w:marBottom w:val="0"/>
      <w:divBdr>
        <w:top w:val="none" w:sz="0" w:space="0" w:color="auto"/>
        <w:left w:val="none" w:sz="0" w:space="0" w:color="auto"/>
        <w:bottom w:val="none" w:sz="0" w:space="0" w:color="auto"/>
        <w:right w:val="none" w:sz="0" w:space="0" w:color="auto"/>
      </w:divBdr>
    </w:div>
    <w:div w:id="1592741738">
      <w:bodyDiv w:val="1"/>
      <w:marLeft w:val="0"/>
      <w:marRight w:val="0"/>
      <w:marTop w:val="0"/>
      <w:marBottom w:val="0"/>
      <w:divBdr>
        <w:top w:val="none" w:sz="0" w:space="0" w:color="auto"/>
        <w:left w:val="none" w:sz="0" w:space="0" w:color="auto"/>
        <w:bottom w:val="none" w:sz="0" w:space="0" w:color="auto"/>
        <w:right w:val="none" w:sz="0" w:space="0" w:color="auto"/>
      </w:divBdr>
    </w:div>
    <w:div w:id="1658730593">
      <w:bodyDiv w:val="1"/>
      <w:marLeft w:val="0"/>
      <w:marRight w:val="0"/>
      <w:marTop w:val="0"/>
      <w:marBottom w:val="0"/>
      <w:divBdr>
        <w:top w:val="none" w:sz="0" w:space="0" w:color="auto"/>
        <w:left w:val="none" w:sz="0" w:space="0" w:color="auto"/>
        <w:bottom w:val="none" w:sz="0" w:space="0" w:color="auto"/>
        <w:right w:val="none" w:sz="0" w:space="0" w:color="auto"/>
      </w:divBdr>
    </w:div>
    <w:div w:id="1748841340">
      <w:bodyDiv w:val="1"/>
      <w:marLeft w:val="0"/>
      <w:marRight w:val="0"/>
      <w:marTop w:val="0"/>
      <w:marBottom w:val="0"/>
      <w:divBdr>
        <w:top w:val="none" w:sz="0" w:space="0" w:color="auto"/>
        <w:left w:val="none" w:sz="0" w:space="0" w:color="auto"/>
        <w:bottom w:val="none" w:sz="0" w:space="0" w:color="auto"/>
        <w:right w:val="none" w:sz="0" w:space="0" w:color="auto"/>
      </w:divBdr>
    </w:div>
    <w:div w:id="175801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lt.bdw.com/schemas/v3/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mailto:fred2@emerging.com.au"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cid:image001.jpg@01CC5BFD.28A1FD20" TargetMode="External"/><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fred1@emerging.com.au" TargetMode="External"/><Relationship Id="rId45" Type="http://schemas.openxmlformats.org/officeDocument/2006/relationships/image" Target="media/image34.png"/><Relationship Id="rId53" Type="http://schemas.openxmlformats.org/officeDocument/2006/relationships/image" Target="cid:image003.jpg@01CC5BF7.76DCE6E0" TargetMode="External"/><Relationship Id="rId58" Type="http://schemas.openxmlformats.org/officeDocument/2006/relationships/image" Target="media/image45.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cid:image007.jpg@01CC6655.1430AF5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mailto:joe.blow@BlowsBloggs.com" TargetMode="External"/><Relationship Id="rId54" Type="http://schemas.openxmlformats.org/officeDocument/2006/relationships/image" Target="media/image42.jpeg"/><Relationship Id="rId62" Type="http://schemas.openxmlformats.org/officeDocument/2006/relationships/image" Target="cid:image005.jpg@01CC6655.1430AF50"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90B4C"/>
    <w:rsid w:val="00990B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AA6D9CD5A84907A97E59AB592F66E3">
    <w:name w:val="A6AA6D9CD5A84907A97E59AB592F66E3"/>
    <w:rsid w:val="00990B4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1C89E3-39F3-4BF1-8F82-B17D4EDD0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65</Pages>
  <Words>10522</Words>
  <Characters>59979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Emerging Systems</dc:creator>
  <cp:lastModifiedBy>John Hedlefs</cp:lastModifiedBy>
  <cp:revision>10</cp:revision>
  <cp:lastPrinted>2011-08-16T05:07:00Z</cp:lastPrinted>
  <dcterms:created xsi:type="dcterms:W3CDTF">2011-09-07T01:10:00Z</dcterms:created>
  <dcterms:modified xsi:type="dcterms:W3CDTF">2011-09-07T22:47:00Z</dcterms:modified>
</cp:coreProperties>
</file>